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eastAsia="sl-SI"/>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eastAsia="sl-SI"/>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77777777" w:rsidR="007D33CC" w:rsidRPr="00AE3509" w:rsidRDefault="007D33CC" w:rsidP="00AE3509">
            <w:r w:rsidRPr="00AE3509">
              <w:t>Lektor(ica):</w:t>
            </w:r>
          </w:p>
        </w:tc>
        <w:tc>
          <w:tcPr>
            <w:tcW w:w="6315" w:type="dxa"/>
          </w:tcPr>
          <w:p w14:paraId="6BEC8769" w14:textId="77777777" w:rsidR="007D33CC" w:rsidRPr="00AE3509" w:rsidRDefault="007D33CC" w:rsidP="00AE3509">
            <w:r w:rsidRPr="00AE3509">
              <w:t>ime in priimek, naziv</w:t>
            </w:r>
          </w:p>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23A0748B" w14:textId="77777777" w:rsidR="00B94267" w:rsidRDefault="002B38D9">
      <w:pPr>
        <w:pStyle w:val="TOC1"/>
        <w:tabs>
          <w:tab w:val="left" w:pos="440"/>
          <w:tab w:val="right" w:leader="dot" w:pos="8772"/>
        </w:tabs>
        <w:rPr>
          <w:rFonts w:asciiTheme="minorHAnsi" w:eastAsiaTheme="minorEastAsia" w:hAnsiTheme="minorHAnsi" w:cstheme="minorBidi"/>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B94267" w:rsidRPr="006C1E57">
        <w:rPr>
          <w:noProof/>
        </w:rPr>
        <w:t>1</w:t>
      </w:r>
      <w:r w:rsidR="00B94267">
        <w:rPr>
          <w:rFonts w:asciiTheme="minorHAnsi" w:eastAsiaTheme="minorEastAsia" w:hAnsiTheme="minorHAnsi" w:cstheme="minorBidi"/>
          <w:b w:val="0"/>
          <w:bCs w:val="0"/>
          <w:caps w:val="0"/>
          <w:noProof/>
          <w:lang w:val="en-US"/>
        </w:rPr>
        <w:tab/>
      </w:r>
      <w:r w:rsidR="00B94267" w:rsidRPr="006C1E57">
        <w:rPr>
          <w:noProof/>
        </w:rPr>
        <w:t>UVOD</w:t>
      </w:r>
      <w:r w:rsidR="00B94267">
        <w:rPr>
          <w:noProof/>
        </w:rPr>
        <w:tab/>
      </w:r>
      <w:r w:rsidR="00B94267">
        <w:rPr>
          <w:noProof/>
        </w:rPr>
        <w:fldChar w:fldCharType="begin"/>
      </w:r>
      <w:r w:rsidR="00B94267">
        <w:rPr>
          <w:noProof/>
        </w:rPr>
        <w:instrText xml:space="preserve"> PAGEREF _Toc459561492 \h </w:instrText>
      </w:r>
      <w:r w:rsidR="00B94267">
        <w:rPr>
          <w:noProof/>
        </w:rPr>
      </w:r>
      <w:r w:rsidR="00B94267">
        <w:rPr>
          <w:noProof/>
        </w:rPr>
        <w:fldChar w:fldCharType="separate"/>
      </w:r>
      <w:r w:rsidR="00B94267">
        <w:rPr>
          <w:noProof/>
        </w:rPr>
        <w:t>1</w:t>
      </w:r>
      <w:r w:rsidR="00B94267">
        <w:rPr>
          <w:noProof/>
        </w:rPr>
        <w:fldChar w:fldCharType="end"/>
      </w:r>
    </w:p>
    <w:p w14:paraId="5DA3ADD8" w14:textId="77777777" w:rsidR="00B94267" w:rsidRDefault="00B94267">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2</w:t>
      </w:r>
      <w:r>
        <w:rPr>
          <w:rFonts w:asciiTheme="minorHAnsi" w:eastAsiaTheme="minorEastAsia" w:hAnsiTheme="minorHAnsi" w:cstheme="minorBidi"/>
          <w:b w:val="0"/>
          <w:bCs w:val="0"/>
          <w:caps w:val="0"/>
          <w:noProof/>
          <w:lang w:val="en-US"/>
        </w:rPr>
        <w:tab/>
      </w:r>
      <w:r>
        <w:rPr>
          <w:noProof/>
        </w:rPr>
        <w:t>Pametna hiša</w:t>
      </w:r>
      <w:r>
        <w:rPr>
          <w:noProof/>
        </w:rPr>
        <w:tab/>
      </w:r>
      <w:r>
        <w:rPr>
          <w:noProof/>
        </w:rPr>
        <w:fldChar w:fldCharType="begin"/>
      </w:r>
      <w:r>
        <w:rPr>
          <w:noProof/>
        </w:rPr>
        <w:instrText xml:space="preserve"> PAGEREF _Toc459561493 \h </w:instrText>
      </w:r>
      <w:r>
        <w:rPr>
          <w:noProof/>
        </w:rPr>
      </w:r>
      <w:r>
        <w:rPr>
          <w:noProof/>
        </w:rPr>
        <w:fldChar w:fldCharType="separate"/>
      </w:r>
      <w:r>
        <w:rPr>
          <w:noProof/>
        </w:rPr>
        <w:t>2</w:t>
      </w:r>
      <w:r>
        <w:rPr>
          <w:noProof/>
        </w:rPr>
        <w:fldChar w:fldCharType="end"/>
      </w:r>
    </w:p>
    <w:p w14:paraId="6B511DE5"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2.1</w:t>
      </w:r>
      <w:r>
        <w:rPr>
          <w:rFonts w:asciiTheme="minorHAnsi" w:eastAsiaTheme="minorEastAsia" w:hAnsiTheme="minorHAnsi" w:cstheme="minorBidi"/>
          <w:b w:val="0"/>
          <w:bCs w:val="0"/>
          <w:noProof/>
          <w:sz w:val="24"/>
          <w:szCs w:val="24"/>
          <w:lang w:val="en-US"/>
        </w:rPr>
        <w:tab/>
      </w:r>
      <w:r>
        <w:rPr>
          <w:noProof/>
        </w:rPr>
        <w:t>IoT</w:t>
      </w:r>
      <w:r>
        <w:rPr>
          <w:noProof/>
        </w:rPr>
        <w:tab/>
      </w:r>
      <w:r>
        <w:rPr>
          <w:noProof/>
        </w:rPr>
        <w:fldChar w:fldCharType="begin"/>
      </w:r>
      <w:r>
        <w:rPr>
          <w:noProof/>
        </w:rPr>
        <w:instrText xml:space="preserve"> PAGEREF _Toc459561494 \h </w:instrText>
      </w:r>
      <w:r>
        <w:rPr>
          <w:noProof/>
        </w:rPr>
      </w:r>
      <w:r>
        <w:rPr>
          <w:noProof/>
        </w:rPr>
        <w:fldChar w:fldCharType="separate"/>
      </w:r>
      <w:r>
        <w:rPr>
          <w:noProof/>
        </w:rPr>
        <w:t>3</w:t>
      </w:r>
      <w:r>
        <w:rPr>
          <w:noProof/>
        </w:rPr>
        <w:fldChar w:fldCharType="end"/>
      </w:r>
    </w:p>
    <w:p w14:paraId="21F4BFA6"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2.2</w:t>
      </w:r>
      <w:r>
        <w:rPr>
          <w:rFonts w:asciiTheme="minorHAnsi" w:eastAsiaTheme="minorEastAsia" w:hAnsiTheme="minorHAnsi" w:cstheme="minorBidi"/>
          <w:b w:val="0"/>
          <w:bCs w:val="0"/>
          <w:noProof/>
          <w:sz w:val="24"/>
          <w:szCs w:val="24"/>
          <w:lang w:val="en-US"/>
        </w:rPr>
        <w:tab/>
      </w:r>
      <w:r>
        <w:rPr>
          <w:noProof/>
        </w:rPr>
        <w:t>Arhitektura IoT sistemov</w:t>
      </w:r>
      <w:r>
        <w:rPr>
          <w:noProof/>
        </w:rPr>
        <w:tab/>
      </w:r>
      <w:r>
        <w:rPr>
          <w:noProof/>
        </w:rPr>
        <w:fldChar w:fldCharType="begin"/>
      </w:r>
      <w:r>
        <w:rPr>
          <w:noProof/>
        </w:rPr>
        <w:instrText xml:space="preserve"> PAGEREF _Toc459561495 \h </w:instrText>
      </w:r>
      <w:r>
        <w:rPr>
          <w:noProof/>
        </w:rPr>
      </w:r>
      <w:r>
        <w:rPr>
          <w:noProof/>
        </w:rPr>
        <w:fldChar w:fldCharType="separate"/>
      </w:r>
      <w:r>
        <w:rPr>
          <w:noProof/>
        </w:rPr>
        <w:t>4</w:t>
      </w:r>
      <w:r>
        <w:rPr>
          <w:noProof/>
        </w:rPr>
        <w:fldChar w:fldCharType="end"/>
      </w:r>
    </w:p>
    <w:p w14:paraId="4568F4AF"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2.3</w:t>
      </w:r>
      <w:r>
        <w:rPr>
          <w:rFonts w:asciiTheme="minorHAnsi" w:eastAsiaTheme="minorEastAsia" w:hAnsiTheme="minorHAnsi" w:cstheme="minorBidi"/>
          <w:b w:val="0"/>
          <w:bCs w:val="0"/>
          <w:noProof/>
          <w:sz w:val="24"/>
          <w:szCs w:val="24"/>
          <w:lang w:val="en-US"/>
        </w:rPr>
        <w:tab/>
      </w:r>
      <w:r>
        <w:rPr>
          <w:noProof/>
        </w:rPr>
        <w:t>Komunikacijski protokoli IoT naprav</w:t>
      </w:r>
      <w:r>
        <w:rPr>
          <w:noProof/>
        </w:rPr>
        <w:tab/>
      </w:r>
      <w:r>
        <w:rPr>
          <w:noProof/>
        </w:rPr>
        <w:fldChar w:fldCharType="begin"/>
      </w:r>
      <w:r>
        <w:rPr>
          <w:noProof/>
        </w:rPr>
        <w:instrText xml:space="preserve"> PAGEREF _Toc459561496 \h </w:instrText>
      </w:r>
      <w:r>
        <w:rPr>
          <w:noProof/>
        </w:rPr>
      </w:r>
      <w:r>
        <w:rPr>
          <w:noProof/>
        </w:rPr>
        <w:fldChar w:fldCharType="separate"/>
      </w:r>
      <w:r>
        <w:rPr>
          <w:noProof/>
        </w:rPr>
        <w:t>5</w:t>
      </w:r>
      <w:r>
        <w:rPr>
          <w:noProof/>
        </w:rPr>
        <w:fldChar w:fldCharType="end"/>
      </w:r>
    </w:p>
    <w:p w14:paraId="667FABF2"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2.3.1</w:t>
      </w:r>
      <w:r>
        <w:rPr>
          <w:rFonts w:asciiTheme="minorHAnsi" w:eastAsiaTheme="minorEastAsia" w:hAnsiTheme="minorHAnsi" w:cstheme="minorBidi"/>
          <w:noProof/>
          <w:sz w:val="24"/>
          <w:szCs w:val="24"/>
          <w:lang w:val="en-US"/>
        </w:rPr>
        <w:tab/>
      </w:r>
      <w:r>
        <w:rPr>
          <w:noProof/>
        </w:rPr>
        <w:t>TCP/IP</w:t>
      </w:r>
      <w:r>
        <w:rPr>
          <w:noProof/>
        </w:rPr>
        <w:tab/>
      </w:r>
      <w:r>
        <w:rPr>
          <w:noProof/>
        </w:rPr>
        <w:fldChar w:fldCharType="begin"/>
      </w:r>
      <w:r>
        <w:rPr>
          <w:noProof/>
        </w:rPr>
        <w:instrText xml:space="preserve"> PAGEREF _Toc459561497 \h </w:instrText>
      </w:r>
      <w:r>
        <w:rPr>
          <w:noProof/>
        </w:rPr>
      </w:r>
      <w:r>
        <w:rPr>
          <w:noProof/>
        </w:rPr>
        <w:fldChar w:fldCharType="separate"/>
      </w:r>
      <w:r>
        <w:rPr>
          <w:noProof/>
        </w:rPr>
        <w:t>5</w:t>
      </w:r>
      <w:r>
        <w:rPr>
          <w:noProof/>
        </w:rPr>
        <w:fldChar w:fldCharType="end"/>
      </w:r>
    </w:p>
    <w:p w14:paraId="4AF462F7"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2.3.2</w:t>
      </w:r>
      <w:r>
        <w:rPr>
          <w:rFonts w:asciiTheme="minorHAnsi" w:eastAsiaTheme="minorEastAsia" w:hAnsiTheme="minorHAnsi" w:cstheme="minorBidi"/>
          <w:noProof/>
          <w:sz w:val="24"/>
          <w:szCs w:val="24"/>
          <w:lang w:val="en-US"/>
        </w:rPr>
        <w:tab/>
      </w:r>
      <w:r>
        <w:rPr>
          <w:noProof/>
        </w:rPr>
        <w:t>Bluetooth in iBeacon</w:t>
      </w:r>
      <w:r>
        <w:rPr>
          <w:noProof/>
        </w:rPr>
        <w:tab/>
      </w:r>
      <w:r>
        <w:rPr>
          <w:noProof/>
        </w:rPr>
        <w:fldChar w:fldCharType="begin"/>
      </w:r>
      <w:r>
        <w:rPr>
          <w:noProof/>
        </w:rPr>
        <w:instrText xml:space="preserve"> PAGEREF _Toc459561498 \h </w:instrText>
      </w:r>
      <w:r>
        <w:rPr>
          <w:noProof/>
        </w:rPr>
      </w:r>
      <w:r>
        <w:rPr>
          <w:noProof/>
        </w:rPr>
        <w:fldChar w:fldCharType="separate"/>
      </w:r>
      <w:r>
        <w:rPr>
          <w:noProof/>
        </w:rPr>
        <w:t>5</w:t>
      </w:r>
      <w:r>
        <w:rPr>
          <w:noProof/>
        </w:rPr>
        <w:fldChar w:fldCharType="end"/>
      </w:r>
    </w:p>
    <w:p w14:paraId="1C8587D5"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2.3.3</w:t>
      </w:r>
      <w:r>
        <w:rPr>
          <w:rFonts w:asciiTheme="minorHAnsi" w:eastAsiaTheme="minorEastAsia" w:hAnsiTheme="minorHAnsi" w:cstheme="minorBidi"/>
          <w:noProof/>
          <w:sz w:val="24"/>
          <w:szCs w:val="24"/>
          <w:lang w:val="en-US"/>
        </w:rPr>
        <w:tab/>
      </w:r>
      <w:r>
        <w:rPr>
          <w:noProof/>
        </w:rPr>
        <w:t>ZigBee</w:t>
      </w:r>
      <w:r>
        <w:rPr>
          <w:noProof/>
        </w:rPr>
        <w:tab/>
      </w:r>
      <w:r>
        <w:rPr>
          <w:noProof/>
        </w:rPr>
        <w:fldChar w:fldCharType="begin"/>
      </w:r>
      <w:r>
        <w:rPr>
          <w:noProof/>
        </w:rPr>
        <w:instrText xml:space="preserve"> PAGEREF _Toc459561499 \h </w:instrText>
      </w:r>
      <w:r>
        <w:rPr>
          <w:noProof/>
        </w:rPr>
      </w:r>
      <w:r>
        <w:rPr>
          <w:noProof/>
        </w:rPr>
        <w:fldChar w:fldCharType="separate"/>
      </w:r>
      <w:r>
        <w:rPr>
          <w:noProof/>
        </w:rPr>
        <w:t>6</w:t>
      </w:r>
      <w:r>
        <w:rPr>
          <w:noProof/>
        </w:rPr>
        <w:fldChar w:fldCharType="end"/>
      </w:r>
    </w:p>
    <w:p w14:paraId="49B8B1A6"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2.3.4</w:t>
      </w:r>
      <w:r>
        <w:rPr>
          <w:rFonts w:asciiTheme="minorHAnsi" w:eastAsiaTheme="minorEastAsia" w:hAnsiTheme="minorHAnsi" w:cstheme="minorBidi"/>
          <w:noProof/>
          <w:sz w:val="24"/>
          <w:szCs w:val="24"/>
          <w:lang w:val="en-US"/>
        </w:rPr>
        <w:tab/>
      </w:r>
      <w:r>
        <w:rPr>
          <w:noProof/>
        </w:rPr>
        <w:t>Z-Wave</w:t>
      </w:r>
      <w:r>
        <w:rPr>
          <w:noProof/>
        </w:rPr>
        <w:tab/>
      </w:r>
      <w:r>
        <w:rPr>
          <w:noProof/>
        </w:rPr>
        <w:fldChar w:fldCharType="begin"/>
      </w:r>
      <w:r>
        <w:rPr>
          <w:noProof/>
        </w:rPr>
        <w:instrText xml:space="preserve"> PAGEREF _Toc459561500 \h </w:instrText>
      </w:r>
      <w:r>
        <w:rPr>
          <w:noProof/>
        </w:rPr>
      </w:r>
      <w:r>
        <w:rPr>
          <w:noProof/>
        </w:rPr>
        <w:fldChar w:fldCharType="separate"/>
      </w:r>
      <w:r>
        <w:rPr>
          <w:noProof/>
        </w:rPr>
        <w:t>7</w:t>
      </w:r>
      <w:r>
        <w:rPr>
          <w:noProof/>
        </w:rPr>
        <w:fldChar w:fldCharType="end"/>
      </w:r>
    </w:p>
    <w:p w14:paraId="4D83FAC8"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2.4</w:t>
      </w:r>
      <w:r>
        <w:rPr>
          <w:rFonts w:asciiTheme="minorHAnsi" w:eastAsiaTheme="minorEastAsia" w:hAnsiTheme="minorHAnsi" w:cstheme="minorBidi"/>
          <w:b w:val="0"/>
          <w:bCs w:val="0"/>
          <w:noProof/>
          <w:sz w:val="24"/>
          <w:szCs w:val="24"/>
          <w:lang w:val="en-US"/>
        </w:rPr>
        <w:tab/>
      </w:r>
      <w:r>
        <w:rPr>
          <w:noProof/>
        </w:rPr>
        <w:t>Obstoječe rešitve</w:t>
      </w:r>
      <w:r>
        <w:rPr>
          <w:noProof/>
        </w:rPr>
        <w:tab/>
      </w:r>
      <w:r>
        <w:rPr>
          <w:noProof/>
        </w:rPr>
        <w:fldChar w:fldCharType="begin"/>
      </w:r>
      <w:r>
        <w:rPr>
          <w:noProof/>
        </w:rPr>
        <w:instrText xml:space="preserve"> PAGEREF _Toc459561501 \h </w:instrText>
      </w:r>
      <w:r>
        <w:rPr>
          <w:noProof/>
        </w:rPr>
      </w:r>
      <w:r>
        <w:rPr>
          <w:noProof/>
        </w:rPr>
        <w:fldChar w:fldCharType="separate"/>
      </w:r>
      <w:r>
        <w:rPr>
          <w:noProof/>
        </w:rPr>
        <w:t>7</w:t>
      </w:r>
      <w:r>
        <w:rPr>
          <w:noProof/>
        </w:rPr>
        <w:fldChar w:fldCharType="end"/>
      </w:r>
    </w:p>
    <w:p w14:paraId="5B389D73"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2.5</w:t>
      </w:r>
      <w:r>
        <w:rPr>
          <w:rFonts w:asciiTheme="minorHAnsi" w:eastAsiaTheme="minorEastAsia" w:hAnsiTheme="minorHAnsi" w:cstheme="minorBidi"/>
          <w:b w:val="0"/>
          <w:bCs w:val="0"/>
          <w:noProof/>
          <w:sz w:val="24"/>
          <w:szCs w:val="24"/>
          <w:lang w:val="en-US"/>
        </w:rPr>
        <w:tab/>
      </w:r>
      <w:r>
        <w:rPr>
          <w:noProof/>
        </w:rPr>
        <w:t>Pametna mesta</w:t>
      </w:r>
      <w:r>
        <w:rPr>
          <w:noProof/>
        </w:rPr>
        <w:tab/>
      </w:r>
      <w:r>
        <w:rPr>
          <w:noProof/>
        </w:rPr>
        <w:fldChar w:fldCharType="begin"/>
      </w:r>
      <w:r>
        <w:rPr>
          <w:noProof/>
        </w:rPr>
        <w:instrText xml:space="preserve"> PAGEREF _Toc459561502 \h </w:instrText>
      </w:r>
      <w:r>
        <w:rPr>
          <w:noProof/>
        </w:rPr>
      </w:r>
      <w:r>
        <w:rPr>
          <w:noProof/>
        </w:rPr>
        <w:fldChar w:fldCharType="separate"/>
      </w:r>
      <w:r>
        <w:rPr>
          <w:noProof/>
        </w:rPr>
        <w:t>10</w:t>
      </w:r>
      <w:r>
        <w:rPr>
          <w:noProof/>
        </w:rPr>
        <w:fldChar w:fldCharType="end"/>
      </w:r>
    </w:p>
    <w:p w14:paraId="25FD39F8" w14:textId="77777777" w:rsidR="00B94267" w:rsidRDefault="00B94267">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3</w:t>
      </w:r>
      <w:r>
        <w:rPr>
          <w:rFonts w:asciiTheme="minorHAnsi" w:eastAsiaTheme="minorEastAsia" w:hAnsiTheme="minorHAnsi" w:cstheme="minorBidi"/>
          <w:b w:val="0"/>
          <w:bCs w:val="0"/>
          <w:caps w:val="0"/>
          <w:noProof/>
          <w:lang w:val="en-US"/>
        </w:rPr>
        <w:tab/>
      </w:r>
      <w:r>
        <w:rPr>
          <w:noProof/>
        </w:rPr>
        <w:t>Odprta koda</w:t>
      </w:r>
      <w:r>
        <w:rPr>
          <w:noProof/>
        </w:rPr>
        <w:tab/>
      </w:r>
      <w:r>
        <w:rPr>
          <w:noProof/>
        </w:rPr>
        <w:fldChar w:fldCharType="begin"/>
      </w:r>
      <w:r>
        <w:rPr>
          <w:noProof/>
        </w:rPr>
        <w:instrText xml:space="preserve"> PAGEREF _Toc459561503 \h </w:instrText>
      </w:r>
      <w:r>
        <w:rPr>
          <w:noProof/>
        </w:rPr>
      </w:r>
      <w:r>
        <w:rPr>
          <w:noProof/>
        </w:rPr>
        <w:fldChar w:fldCharType="separate"/>
      </w:r>
      <w:r>
        <w:rPr>
          <w:noProof/>
        </w:rPr>
        <w:t>11</w:t>
      </w:r>
      <w:r>
        <w:rPr>
          <w:noProof/>
        </w:rPr>
        <w:fldChar w:fldCharType="end"/>
      </w:r>
    </w:p>
    <w:p w14:paraId="7EA595DD" w14:textId="77777777" w:rsidR="00B94267" w:rsidRDefault="00B94267">
      <w:pPr>
        <w:pStyle w:val="TOC1"/>
        <w:tabs>
          <w:tab w:val="left" w:pos="440"/>
          <w:tab w:val="right" w:leader="dot" w:pos="8772"/>
        </w:tabs>
        <w:rPr>
          <w:rFonts w:asciiTheme="minorHAnsi" w:eastAsiaTheme="minorEastAsia" w:hAnsiTheme="minorHAnsi" w:cstheme="minorBidi"/>
          <w:b w:val="0"/>
          <w:bCs w:val="0"/>
          <w:caps w:val="0"/>
          <w:noProof/>
          <w:lang w:val="en-US"/>
        </w:rPr>
      </w:pPr>
      <w:r w:rsidRPr="006C1E57">
        <w:rPr>
          <w:noProof/>
        </w:rPr>
        <w:t>4</w:t>
      </w:r>
      <w:r>
        <w:rPr>
          <w:rFonts w:asciiTheme="minorHAnsi" w:eastAsiaTheme="minorEastAsia" w:hAnsiTheme="minorHAnsi" w:cstheme="minorBidi"/>
          <w:b w:val="0"/>
          <w:bCs w:val="0"/>
          <w:caps w:val="0"/>
          <w:noProof/>
          <w:lang w:val="en-US"/>
        </w:rPr>
        <w:tab/>
      </w:r>
      <w:r>
        <w:rPr>
          <w:noProof/>
        </w:rPr>
        <w:t>Razvoj lastne re</w:t>
      </w:r>
      <w:r w:rsidRPr="006C1E57">
        <w:rPr>
          <w:noProof/>
        </w:rPr>
        <w:t>šitve</w:t>
      </w:r>
      <w:r>
        <w:rPr>
          <w:noProof/>
        </w:rPr>
        <w:tab/>
      </w:r>
      <w:r>
        <w:rPr>
          <w:noProof/>
        </w:rPr>
        <w:fldChar w:fldCharType="begin"/>
      </w:r>
      <w:r>
        <w:rPr>
          <w:noProof/>
        </w:rPr>
        <w:instrText xml:space="preserve"> PAGEREF _Toc459561504 \h </w:instrText>
      </w:r>
      <w:r>
        <w:rPr>
          <w:noProof/>
        </w:rPr>
      </w:r>
      <w:r>
        <w:rPr>
          <w:noProof/>
        </w:rPr>
        <w:fldChar w:fldCharType="separate"/>
      </w:r>
      <w:r>
        <w:rPr>
          <w:noProof/>
        </w:rPr>
        <w:t>13</w:t>
      </w:r>
      <w:r>
        <w:rPr>
          <w:noProof/>
        </w:rPr>
        <w:fldChar w:fldCharType="end"/>
      </w:r>
    </w:p>
    <w:p w14:paraId="31733706"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4.1</w:t>
      </w:r>
      <w:r>
        <w:rPr>
          <w:rFonts w:asciiTheme="minorHAnsi" w:eastAsiaTheme="minorEastAsia" w:hAnsiTheme="minorHAnsi" w:cstheme="minorBidi"/>
          <w:b w:val="0"/>
          <w:bCs w:val="0"/>
          <w:noProof/>
          <w:sz w:val="24"/>
          <w:szCs w:val="24"/>
          <w:lang w:val="en-US"/>
        </w:rPr>
        <w:tab/>
      </w:r>
      <w:r>
        <w:rPr>
          <w:noProof/>
        </w:rPr>
        <w:t>Strojna oprema</w:t>
      </w:r>
      <w:r>
        <w:rPr>
          <w:noProof/>
        </w:rPr>
        <w:tab/>
      </w:r>
      <w:r>
        <w:rPr>
          <w:noProof/>
        </w:rPr>
        <w:fldChar w:fldCharType="begin"/>
      </w:r>
      <w:r>
        <w:rPr>
          <w:noProof/>
        </w:rPr>
        <w:instrText xml:space="preserve"> PAGEREF _Toc459561505 \h </w:instrText>
      </w:r>
      <w:r>
        <w:rPr>
          <w:noProof/>
        </w:rPr>
      </w:r>
      <w:r>
        <w:rPr>
          <w:noProof/>
        </w:rPr>
        <w:fldChar w:fldCharType="separate"/>
      </w:r>
      <w:r>
        <w:rPr>
          <w:noProof/>
        </w:rPr>
        <w:t>13</w:t>
      </w:r>
      <w:r>
        <w:rPr>
          <w:noProof/>
        </w:rPr>
        <w:fldChar w:fldCharType="end"/>
      </w:r>
    </w:p>
    <w:p w14:paraId="2C129ED9"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4.1.1</w:t>
      </w:r>
      <w:r>
        <w:rPr>
          <w:rFonts w:asciiTheme="minorHAnsi" w:eastAsiaTheme="minorEastAsia" w:hAnsiTheme="minorHAnsi" w:cstheme="minorBidi"/>
          <w:noProof/>
          <w:sz w:val="24"/>
          <w:szCs w:val="24"/>
          <w:lang w:val="en-US"/>
        </w:rPr>
        <w:tab/>
      </w:r>
      <w:r>
        <w:rPr>
          <w:noProof/>
        </w:rPr>
        <w:t>Raspberry Pi</w:t>
      </w:r>
      <w:r>
        <w:rPr>
          <w:noProof/>
        </w:rPr>
        <w:tab/>
      </w:r>
      <w:r>
        <w:rPr>
          <w:noProof/>
        </w:rPr>
        <w:fldChar w:fldCharType="begin"/>
      </w:r>
      <w:r>
        <w:rPr>
          <w:noProof/>
        </w:rPr>
        <w:instrText xml:space="preserve"> PAGEREF _Toc459561506 \h </w:instrText>
      </w:r>
      <w:r>
        <w:rPr>
          <w:noProof/>
        </w:rPr>
      </w:r>
      <w:r>
        <w:rPr>
          <w:noProof/>
        </w:rPr>
        <w:fldChar w:fldCharType="separate"/>
      </w:r>
      <w:r>
        <w:rPr>
          <w:noProof/>
        </w:rPr>
        <w:t>13</w:t>
      </w:r>
      <w:r>
        <w:rPr>
          <w:noProof/>
        </w:rPr>
        <w:fldChar w:fldCharType="end"/>
      </w:r>
    </w:p>
    <w:p w14:paraId="6164B11D"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4.1.2</w:t>
      </w:r>
      <w:r>
        <w:rPr>
          <w:rFonts w:asciiTheme="minorHAnsi" w:eastAsiaTheme="minorEastAsia" w:hAnsiTheme="minorHAnsi" w:cstheme="minorBidi"/>
          <w:noProof/>
          <w:sz w:val="24"/>
          <w:szCs w:val="24"/>
          <w:lang w:val="en-US"/>
        </w:rPr>
        <w:tab/>
      </w:r>
      <w:r>
        <w:rPr>
          <w:noProof/>
        </w:rPr>
        <w:t>Senzorji</w:t>
      </w:r>
      <w:r>
        <w:rPr>
          <w:noProof/>
        </w:rPr>
        <w:tab/>
      </w:r>
      <w:r>
        <w:rPr>
          <w:noProof/>
        </w:rPr>
        <w:fldChar w:fldCharType="begin"/>
      </w:r>
      <w:r>
        <w:rPr>
          <w:noProof/>
        </w:rPr>
        <w:instrText xml:space="preserve"> PAGEREF _Toc459561507 \h </w:instrText>
      </w:r>
      <w:r>
        <w:rPr>
          <w:noProof/>
        </w:rPr>
      </w:r>
      <w:r>
        <w:rPr>
          <w:noProof/>
        </w:rPr>
        <w:fldChar w:fldCharType="separate"/>
      </w:r>
      <w:r>
        <w:rPr>
          <w:noProof/>
        </w:rPr>
        <w:t>14</w:t>
      </w:r>
      <w:r>
        <w:rPr>
          <w:noProof/>
        </w:rPr>
        <w:fldChar w:fldCharType="end"/>
      </w:r>
    </w:p>
    <w:p w14:paraId="6EEB8DE8"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4.1.3</w:t>
      </w:r>
      <w:r>
        <w:rPr>
          <w:rFonts w:asciiTheme="minorHAnsi" w:eastAsiaTheme="minorEastAsia" w:hAnsiTheme="minorHAnsi" w:cstheme="minorBidi"/>
          <w:noProof/>
          <w:sz w:val="24"/>
          <w:szCs w:val="24"/>
          <w:lang w:val="en-US"/>
        </w:rPr>
        <w:tab/>
      </w:r>
      <w:r>
        <w:rPr>
          <w:noProof/>
        </w:rPr>
        <w:t>Aktuatorji</w:t>
      </w:r>
      <w:r>
        <w:rPr>
          <w:noProof/>
        </w:rPr>
        <w:tab/>
      </w:r>
      <w:r>
        <w:rPr>
          <w:noProof/>
        </w:rPr>
        <w:fldChar w:fldCharType="begin"/>
      </w:r>
      <w:r>
        <w:rPr>
          <w:noProof/>
        </w:rPr>
        <w:instrText xml:space="preserve"> PAGEREF _Toc459561508 \h </w:instrText>
      </w:r>
      <w:r>
        <w:rPr>
          <w:noProof/>
        </w:rPr>
      </w:r>
      <w:r>
        <w:rPr>
          <w:noProof/>
        </w:rPr>
        <w:fldChar w:fldCharType="separate"/>
      </w:r>
      <w:r>
        <w:rPr>
          <w:noProof/>
        </w:rPr>
        <w:t>15</w:t>
      </w:r>
      <w:r>
        <w:rPr>
          <w:noProof/>
        </w:rPr>
        <w:fldChar w:fldCharType="end"/>
      </w:r>
    </w:p>
    <w:p w14:paraId="5DAFFE75"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4.1.4</w:t>
      </w:r>
      <w:r>
        <w:rPr>
          <w:rFonts w:asciiTheme="minorHAnsi" w:eastAsiaTheme="minorEastAsia" w:hAnsiTheme="minorHAnsi" w:cstheme="minorBidi"/>
          <w:noProof/>
          <w:sz w:val="24"/>
          <w:szCs w:val="24"/>
          <w:lang w:val="en-US"/>
        </w:rPr>
        <w:tab/>
      </w:r>
      <w:r>
        <w:rPr>
          <w:noProof/>
        </w:rPr>
        <w:t>Sestavljanje</w:t>
      </w:r>
      <w:r>
        <w:rPr>
          <w:noProof/>
        </w:rPr>
        <w:tab/>
      </w:r>
      <w:r>
        <w:rPr>
          <w:noProof/>
        </w:rPr>
        <w:fldChar w:fldCharType="begin"/>
      </w:r>
      <w:r>
        <w:rPr>
          <w:noProof/>
        </w:rPr>
        <w:instrText xml:space="preserve"> PAGEREF _Toc459561509 \h </w:instrText>
      </w:r>
      <w:r>
        <w:rPr>
          <w:noProof/>
        </w:rPr>
      </w:r>
      <w:r>
        <w:rPr>
          <w:noProof/>
        </w:rPr>
        <w:fldChar w:fldCharType="separate"/>
      </w:r>
      <w:r>
        <w:rPr>
          <w:noProof/>
        </w:rPr>
        <w:t>16</w:t>
      </w:r>
      <w:r>
        <w:rPr>
          <w:noProof/>
        </w:rPr>
        <w:fldChar w:fldCharType="end"/>
      </w:r>
    </w:p>
    <w:p w14:paraId="43C1AE0A"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4.2</w:t>
      </w:r>
      <w:r>
        <w:rPr>
          <w:rFonts w:asciiTheme="minorHAnsi" w:eastAsiaTheme="minorEastAsia" w:hAnsiTheme="minorHAnsi" w:cstheme="minorBidi"/>
          <w:b w:val="0"/>
          <w:bCs w:val="0"/>
          <w:noProof/>
          <w:sz w:val="24"/>
          <w:szCs w:val="24"/>
          <w:lang w:val="en-US"/>
        </w:rPr>
        <w:tab/>
      </w:r>
      <w:r>
        <w:rPr>
          <w:noProof/>
        </w:rPr>
        <w:t>Programska oprema na strani strežnika</w:t>
      </w:r>
      <w:r>
        <w:rPr>
          <w:noProof/>
        </w:rPr>
        <w:tab/>
      </w:r>
      <w:r>
        <w:rPr>
          <w:noProof/>
        </w:rPr>
        <w:fldChar w:fldCharType="begin"/>
      </w:r>
      <w:r>
        <w:rPr>
          <w:noProof/>
        </w:rPr>
        <w:instrText xml:space="preserve"> PAGEREF _Toc459561510 \h </w:instrText>
      </w:r>
      <w:r>
        <w:rPr>
          <w:noProof/>
        </w:rPr>
      </w:r>
      <w:r>
        <w:rPr>
          <w:noProof/>
        </w:rPr>
        <w:fldChar w:fldCharType="separate"/>
      </w:r>
      <w:r>
        <w:rPr>
          <w:noProof/>
        </w:rPr>
        <w:t>17</w:t>
      </w:r>
      <w:r>
        <w:rPr>
          <w:noProof/>
        </w:rPr>
        <w:fldChar w:fldCharType="end"/>
      </w:r>
    </w:p>
    <w:p w14:paraId="783E7FCF"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4.3</w:t>
      </w:r>
      <w:r>
        <w:rPr>
          <w:rFonts w:asciiTheme="minorHAnsi" w:eastAsiaTheme="minorEastAsia" w:hAnsiTheme="minorHAnsi" w:cstheme="minorBidi"/>
          <w:b w:val="0"/>
          <w:bCs w:val="0"/>
          <w:noProof/>
          <w:sz w:val="24"/>
          <w:szCs w:val="24"/>
          <w:lang w:val="en-US"/>
        </w:rPr>
        <w:tab/>
      </w:r>
      <w:r>
        <w:rPr>
          <w:noProof/>
        </w:rPr>
        <w:t>Razvoj mobilne aplikacije</w:t>
      </w:r>
      <w:r>
        <w:rPr>
          <w:noProof/>
        </w:rPr>
        <w:tab/>
      </w:r>
      <w:r>
        <w:rPr>
          <w:noProof/>
        </w:rPr>
        <w:fldChar w:fldCharType="begin"/>
      </w:r>
      <w:r>
        <w:rPr>
          <w:noProof/>
        </w:rPr>
        <w:instrText xml:space="preserve"> PAGEREF _Toc459561511 \h </w:instrText>
      </w:r>
      <w:r>
        <w:rPr>
          <w:noProof/>
        </w:rPr>
      </w:r>
      <w:r>
        <w:rPr>
          <w:noProof/>
        </w:rPr>
        <w:fldChar w:fldCharType="separate"/>
      </w:r>
      <w:r>
        <w:rPr>
          <w:noProof/>
        </w:rPr>
        <w:t>19</w:t>
      </w:r>
      <w:r>
        <w:rPr>
          <w:noProof/>
        </w:rPr>
        <w:fldChar w:fldCharType="end"/>
      </w:r>
    </w:p>
    <w:p w14:paraId="10BA21A9"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4.3.1</w:t>
      </w:r>
      <w:r>
        <w:rPr>
          <w:rFonts w:asciiTheme="minorHAnsi" w:eastAsiaTheme="minorEastAsia" w:hAnsiTheme="minorHAnsi" w:cstheme="minorBidi"/>
          <w:noProof/>
          <w:sz w:val="24"/>
          <w:szCs w:val="24"/>
          <w:lang w:val="en-US"/>
        </w:rPr>
        <w:tab/>
      </w:r>
      <w:r>
        <w:rPr>
          <w:noProof/>
        </w:rPr>
        <w:t>Nadzor različic</w:t>
      </w:r>
      <w:r>
        <w:rPr>
          <w:noProof/>
        </w:rPr>
        <w:tab/>
      </w:r>
      <w:r>
        <w:rPr>
          <w:noProof/>
        </w:rPr>
        <w:fldChar w:fldCharType="begin"/>
      </w:r>
      <w:r>
        <w:rPr>
          <w:noProof/>
        </w:rPr>
        <w:instrText xml:space="preserve"> PAGEREF _Toc459561512 \h </w:instrText>
      </w:r>
      <w:r>
        <w:rPr>
          <w:noProof/>
        </w:rPr>
      </w:r>
      <w:r>
        <w:rPr>
          <w:noProof/>
        </w:rPr>
        <w:fldChar w:fldCharType="separate"/>
      </w:r>
      <w:r>
        <w:rPr>
          <w:noProof/>
        </w:rPr>
        <w:t>19</w:t>
      </w:r>
      <w:r>
        <w:rPr>
          <w:noProof/>
        </w:rPr>
        <w:fldChar w:fldCharType="end"/>
      </w:r>
    </w:p>
    <w:p w14:paraId="4FAA14CE"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4.3.2</w:t>
      </w:r>
      <w:r>
        <w:rPr>
          <w:rFonts w:asciiTheme="minorHAnsi" w:eastAsiaTheme="minorEastAsia" w:hAnsiTheme="minorHAnsi" w:cstheme="minorBidi"/>
          <w:noProof/>
          <w:sz w:val="24"/>
          <w:szCs w:val="24"/>
          <w:lang w:val="en-US"/>
        </w:rPr>
        <w:tab/>
      </w:r>
      <w:r>
        <w:rPr>
          <w:noProof/>
        </w:rPr>
        <w:t>Xcode</w:t>
      </w:r>
      <w:r>
        <w:rPr>
          <w:noProof/>
        </w:rPr>
        <w:tab/>
      </w:r>
      <w:r>
        <w:rPr>
          <w:noProof/>
        </w:rPr>
        <w:fldChar w:fldCharType="begin"/>
      </w:r>
      <w:r>
        <w:rPr>
          <w:noProof/>
        </w:rPr>
        <w:instrText xml:space="preserve"> PAGEREF _Toc459561513 \h </w:instrText>
      </w:r>
      <w:r>
        <w:rPr>
          <w:noProof/>
        </w:rPr>
      </w:r>
      <w:r>
        <w:rPr>
          <w:noProof/>
        </w:rPr>
        <w:fldChar w:fldCharType="separate"/>
      </w:r>
      <w:r>
        <w:rPr>
          <w:noProof/>
        </w:rPr>
        <w:t>20</w:t>
      </w:r>
      <w:r>
        <w:rPr>
          <w:noProof/>
        </w:rPr>
        <w:fldChar w:fldCharType="end"/>
      </w:r>
    </w:p>
    <w:p w14:paraId="4AECF675"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4.3.3</w:t>
      </w:r>
      <w:r>
        <w:rPr>
          <w:rFonts w:asciiTheme="minorHAnsi" w:eastAsiaTheme="minorEastAsia" w:hAnsiTheme="minorHAnsi" w:cstheme="minorBidi"/>
          <w:noProof/>
          <w:sz w:val="24"/>
          <w:szCs w:val="24"/>
          <w:lang w:val="en-US"/>
        </w:rPr>
        <w:tab/>
      </w:r>
      <w:r>
        <w:rPr>
          <w:noProof/>
        </w:rPr>
        <w:t>Swift</w:t>
      </w:r>
      <w:r>
        <w:rPr>
          <w:noProof/>
        </w:rPr>
        <w:tab/>
      </w:r>
      <w:r>
        <w:rPr>
          <w:noProof/>
        </w:rPr>
        <w:fldChar w:fldCharType="begin"/>
      </w:r>
      <w:r>
        <w:rPr>
          <w:noProof/>
        </w:rPr>
        <w:instrText xml:space="preserve"> PAGEREF _Toc459561514 \h </w:instrText>
      </w:r>
      <w:r>
        <w:rPr>
          <w:noProof/>
        </w:rPr>
      </w:r>
      <w:r>
        <w:rPr>
          <w:noProof/>
        </w:rPr>
        <w:fldChar w:fldCharType="separate"/>
      </w:r>
      <w:r>
        <w:rPr>
          <w:noProof/>
        </w:rPr>
        <w:t>21</w:t>
      </w:r>
      <w:r>
        <w:rPr>
          <w:noProof/>
        </w:rPr>
        <w:fldChar w:fldCharType="end"/>
      </w:r>
    </w:p>
    <w:p w14:paraId="7FB7B540"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4.3.4</w:t>
      </w:r>
      <w:r>
        <w:rPr>
          <w:rFonts w:asciiTheme="minorHAnsi" w:eastAsiaTheme="minorEastAsia" w:hAnsiTheme="minorHAnsi" w:cstheme="minorBidi"/>
          <w:noProof/>
          <w:sz w:val="24"/>
          <w:szCs w:val="24"/>
          <w:lang w:val="en-US"/>
        </w:rPr>
        <w:tab/>
      </w:r>
      <w:r>
        <w:rPr>
          <w:noProof/>
        </w:rPr>
        <w:t>Cocoa pods</w:t>
      </w:r>
      <w:r>
        <w:rPr>
          <w:noProof/>
        </w:rPr>
        <w:tab/>
      </w:r>
      <w:r>
        <w:rPr>
          <w:noProof/>
        </w:rPr>
        <w:fldChar w:fldCharType="begin"/>
      </w:r>
      <w:r>
        <w:rPr>
          <w:noProof/>
        </w:rPr>
        <w:instrText xml:space="preserve"> PAGEREF _Toc459561515 \h </w:instrText>
      </w:r>
      <w:r>
        <w:rPr>
          <w:noProof/>
        </w:rPr>
      </w:r>
      <w:r>
        <w:rPr>
          <w:noProof/>
        </w:rPr>
        <w:fldChar w:fldCharType="separate"/>
      </w:r>
      <w:r>
        <w:rPr>
          <w:noProof/>
        </w:rPr>
        <w:t>21</w:t>
      </w:r>
      <w:r>
        <w:rPr>
          <w:noProof/>
        </w:rPr>
        <w:fldChar w:fldCharType="end"/>
      </w:r>
    </w:p>
    <w:p w14:paraId="45B154C8"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4.3.5</w:t>
      </w:r>
      <w:r>
        <w:rPr>
          <w:rFonts w:asciiTheme="minorHAnsi" w:eastAsiaTheme="minorEastAsia" w:hAnsiTheme="minorHAnsi" w:cstheme="minorBidi"/>
          <w:noProof/>
          <w:sz w:val="24"/>
          <w:szCs w:val="24"/>
          <w:lang w:val="en-US"/>
        </w:rPr>
        <w:tab/>
      </w:r>
      <w:r>
        <w:rPr>
          <w:noProof/>
        </w:rPr>
        <w:t>Programska knjižnica Alamofire</w:t>
      </w:r>
      <w:r>
        <w:rPr>
          <w:noProof/>
        </w:rPr>
        <w:tab/>
      </w:r>
      <w:r>
        <w:rPr>
          <w:noProof/>
        </w:rPr>
        <w:fldChar w:fldCharType="begin"/>
      </w:r>
      <w:r>
        <w:rPr>
          <w:noProof/>
        </w:rPr>
        <w:instrText xml:space="preserve"> PAGEREF _Toc459561516 \h </w:instrText>
      </w:r>
      <w:r>
        <w:rPr>
          <w:noProof/>
        </w:rPr>
      </w:r>
      <w:r>
        <w:rPr>
          <w:noProof/>
        </w:rPr>
        <w:fldChar w:fldCharType="separate"/>
      </w:r>
      <w:r>
        <w:rPr>
          <w:noProof/>
        </w:rPr>
        <w:t>22</w:t>
      </w:r>
      <w:r>
        <w:rPr>
          <w:noProof/>
        </w:rPr>
        <w:fldChar w:fldCharType="end"/>
      </w:r>
    </w:p>
    <w:p w14:paraId="3F0E524D"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lastRenderedPageBreak/>
        <w:t>4.3.6</w:t>
      </w:r>
      <w:r>
        <w:rPr>
          <w:rFonts w:asciiTheme="minorHAnsi" w:eastAsiaTheme="minorEastAsia" w:hAnsiTheme="minorHAnsi" w:cstheme="minorBidi"/>
          <w:noProof/>
          <w:sz w:val="24"/>
          <w:szCs w:val="24"/>
          <w:lang w:val="en-US"/>
        </w:rPr>
        <w:tab/>
      </w:r>
      <w:r>
        <w:rPr>
          <w:noProof/>
        </w:rPr>
        <w:t>Nastavitve aplikacije in shramba NSUserDefaults</w:t>
      </w:r>
      <w:r>
        <w:rPr>
          <w:noProof/>
        </w:rPr>
        <w:tab/>
      </w:r>
      <w:r>
        <w:rPr>
          <w:noProof/>
        </w:rPr>
        <w:fldChar w:fldCharType="begin"/>
      </w:r>
      <w:r>
        <w:rPr>
          <w:noProof/>
        </w:rPr>
        <w:instrText xml:space="preserve"> PAGEREF _Toc459561517 \h </w:instrText>
      </w:r>
      <w:r>
        <w:rPr>
          <w:noProof/>
        </w:rPr>
      </w:r>
      <w:r>
        <w:rPr>
          <w:noProof/>
        </w:rPr>
        <w:fldChar w:fldCharType="separate"/>
      </w:r>
      <w:r>
        <w:rPr>
          <w:noProof/>
        </w:rPr>
        <w:t>23</w:t>
      </w:r>
      <w:r>
        <w:rPr>
          <w:noProof/>
        </w:rPr>
        <w:fldChar w:fldCharType="end"/>
      </w:r>
    </w:p>
    <w:p w14:paraId="23781F0E"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4.3.7</w:t>
      </w:r>
      <w:r>
        <w:rPr>
          <w:rFonts w:asciiTheme="minorHAnsi" w:eastAsiaTheme="minorEastAsia" w:hAnsiTheme="minorHAnsi" w:cstheme="minorBidi"/>
          <w:noProof/>
          <w:sz w:val="24"/>
          <w:szCs w:val="24"/>
          <w:lang w:val="en-US"/>
        </w:rPr>
        <w:tab/>
      </w:r>
      <w:r>
        <w:rPr>
          <w:noProof/>
        </w:rPr>
        <w:t>CoreLocation</w:t>
      </w:r>
      <w:r>
        <w:rPr>
          <w:noProof/>
        </w:rPr>
        <w:tab/>
      </w:r>
      <w:r>
        <w:rPr>
          <w:noProof/>
        </w:rPr>
        <w:fldChar w:fldCharType="begin"/>
      </w:r>
      <w:r>
        <w:rPr>
          <w:noProof/>
        </w:rPr>
        <w:instrText xml:space="preserve"> PAGEREF _Toc459561518 \h </w:instrText>
      </w:r>
      <w:r>
        <w:rPr>
          <w:noProof/>
        </w:rPr>
      </w:r>
      <w:r>
        <w:rPr>
          <w:noProof/>
        </w:rPr>
        <w:fldChar w:fldCharType="separate"/>
      </w:r>
      <w:r>
        <w:rPr>
          <w:noProof/>
        </w:rPr>
        <w:t>24</w:t>
      </w:r>
      <w:r>
        <w:rPr>
          <w:noProof/>
        </w:rPr>
        <w:fldChar w:fldCharType="end"/>
      </w:r>
    </w:p>
    <w:p w14:paraId="524C0FB6"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4.3.8</w:t>
      </w:r>
      <w:r>
        <w:rPr>
          <w:rFonts w:asciiTheme="minorHAnsi" w:eastAsiaTheme="minorEastAsia" w:hAnsiTheme="minorHAnsi" w:cstheme="minorBidi"/>
          <w:noProof/>
          <w:sz w:val="24"/>
          <w:szCs w:val="24"/>
          <w:lang w:val="en-US"/>
        </w:rPr>
        <w:tab/>
      </w:r>
      <w:r>
        <w:rPr>
          <w:noProof/>
        </w:rPr>
        <w:t>Izdelava uporabniškega vmesnika</w:t>
      </w:r>
      <w:r>
        <w:rPr>
          <w:noProof/>
        </w:rPr>
        <w:tab/>
      </w:r>
      <w:r>
        <w:rPr>
          <w:noProof/>
        </w:rPr>
        <w:fldChar w:fldCharType="begin"/>
      </w:r>
      <w:r>
        <w:rPr>
          <w:noProof/>
        </w:rPr>
        <w:instrText xml:space="preserve"> PAGEREF _Toc459561519 \h </w:instrText>
      </w:r>
      <w:r>
        <w:rPr>
          <w:noProof/>
        </w:rPr>
      </w:r>
      <w:r>
        <w:rPr>
          <w:noProof/>
        </w:rPr>
        <w:fldChar w:fldCharType="separate"/>
      </w:r>
      <w:r>
        <w:rPr>
          <w:noProof/>
        </w:rPr>
        <w:t>25</w:t>
      </w:r>
      <w:r>
        <w:rPr>
          <w:noProof/>
        </w:rPr>
        <w:fldChar w:fldCharType="end"/>
      </w:r>
    </w:p>
    <w:p w14:paraId="4B0398BA"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4.3.9</w:t>
      </w:r>
      <w:r>
        <w:rPr>
          <w:rFonts w:asciiTheme="minorHAnsi" w:eastAsiaTheme="minorEastAsia" w:hAnsiTheme="minorHAnsi" w:cstheme="minorBidi"/>
          <w:noProof/>
          <w:sz w:val="24"/>
          <w:szCs w:val="24"/>
          <w:lang w:val="en-US"/>
        </w:rPr>
        <w:tab/>
      </w:r>
      <w:r>
        <w:rPr>
          <w:noProof/>
        </w:rPr>
        <w:t>Today extension</w:t>
      </w:r>
      <w:r>
        <w:rPr>
          <w:noProof/>
        </w:rPr>
        <w:tab/>
      </w:r>
      <w:r>
        <w:rPr>
          <w:noProof/>
        </w:rPr>
        <w:fldChar w:fldCharType="begin"/>
      </w:r>
      <w:r>
        <w:rPr>
          <w:noProof/>
        </w:rPr>
        <w:instrText xml:space="preserve"> PAGEREF _Toc459561520 \h </w:instrText>
      </w:r>
      <w:r>
        <w:rPr>
          <w:noProof/>
        </w:rPr>
      </w:r>
      <w:r>
        <w:rPr>
          <w:noProof/>
        </w:rPr>
        <w:fldChar w:fldCharType="separate"/>
      </w:r>
      <w:r>
        <w:rPr>
          <w:noProof/>
        </w:rPr>
        <w:t>26</w:t>
      </w:r>
      <w:r>
        <w:rPr>
          <w:noProof/>
        </w:rPr>
        <w:fldChar w:fldCharType="end"/>
      </w:r>
    </w:p>
    <w:p w14:paraId="6406E8B7"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4.4</w:t>
      </w:r>
      <w:r>
        <w:rPr>
          <w:rFonts w:asciiTheme="minorHAnsi" w:eastAsiaTheme="minorEastAsia" w:hAnsiTheme="minorHAnsi" w:cstheme="minorBidi"/>
          <w:b w:val="0"/>
          <w:bCs w:val="0"/>
          <w:noProof/>
          <w:sz w:val="24"/>
          <w:szCs w:val="24"/>
          <w:lang w:val="en-US"/>
        </w:rPr>
        <w:tab/>
      </w:r>
      <w:r>
        <w:rPr>
          <w:noProof/>
        </w:rPr>
        <w:t>Konfiguracija in namestitev</w:t>
      </w:r>
      <w:r>
        <w:rPr>
          <w:noProof/>
        </w:rPr>
        <w:tab/>
      </w:r>
      <w:r>
        <w:rPr>
          <w:noProof/>
        </w:rPr>
        <w:fldChar w:fldCharType="begin"/>
      </w:r>
      <w:r>
        <w:rPr>
          <w:noProof/>
        </w:rPr>
        <w:instrText xml:space="preserve"> PAGEREF _Toc459561521 \h </w:instrText>
      </w:r>
      <w:r>
        <w:rPr>
          <w:noProof/>
        </w:rPr>
      </w:r>
      <w:r>
        <w:rPr>
          <w:noProof/>
        </w:rPr>
        <w:fldChar w:fldCharType="separate"/>
      </w:r>
      <w:r>
        <w:rPr>
          <w:noProof/>
        </w:rPr>
        <w:t>27</w:t>
      </w:r>
      <w:r>
        <w:rPr>
          <w:noProof/>
        </w:rPr>
        <w:fldChar w:fldCharType="end"/>
      </w:r>
    </w:p>
    <w:p w14:paraId="781AA9D1" w14:textId="77777777" w:rsidR="00B94267" w:rsidRDefault="00B94267">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5</w:t>
      </w:r>
      <w:r>
        <w:rPr>
          <w:rFonts w:asciiTheme="minorHAnsi" w:eastAsiaTheme="minorEastAsia" w:hAnsiTheme="minorHAnsi" w:cstheme="minorBidi"/>
          <w:b w:val="0"/>
          <w:bCs w:val="0"/>
          <w:caps w:val="0"/>
          <w:noProof/>
          <w:lang w:val="en-US"/>
        </w:rPr>
        <w:tab/>
      </w:r>
      <w:r>
        <w:rPr>
          <w:noProof/>
        </w:rPr>
        <w:t>Sklep</w:t>
      </w:r>
      <w:r>
        <w:rPr>
          <w:noProof/>
        </w:rPr>
        <w:tab/>
      </w:r>
      <w:r>
        <w:rPr>
          <w:noProof/>
        </w:rPr>
        <w:fldChar w:fldCharType="begin"/>
      </w:r>
      <w:r>
        <w:rPr>
          <w:noProof/>
        </w:rPr>
        <w:instrText xml:space="preserve"> PAGEREF _Toc459561522 \h </w:instrText>
      </w:r>
      <w:r>
        <w:rPr>
          <w:noProof/>
        </w:rPr>
      </w:r>
      <w:r>
        <w:rPr>
          <w:noProof/>
        </w:rPr>
        <w:fldChar w:fldCharType="separate"/>
      </w:r>
      <w:r>
        <w:rPr>
          <w:noProof/>
        </w:rPr>
        <w:t>29</w:t>
      </w:r>
      <w:r>
        <w:rPr>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5CBF529E" w14:textId="77777777" w:rsidR="00B9426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561471" w:history="1">
        <w:r w:rsidR="00B94267" w:rsidRPr="00E70A70">
          <w:rPr>
            <w:rStyle w:val="Hyperlink"/>
            <w:noProof/>
          </w:rPr>
          <w:t>Slika 1: Primer: Shema pametne hiše</w:t>
        </w:r>
        <w:r w:rsidR="00B94267">
          <w:rPr>
            <w:noProof/>
            <w:webHidden/>
          </w:rPr>
          <w:tab/>
        </w:r>
        <w:r w:rsidR="00B94267">
          <w:rPr>
            <w:noProof/>
            <w:webHidden/>
          </w:rPr>
          <w:fldChar w:fldCharType="begin"/>
        </w:r>
        <w:r w:rsidR="00B94267">
          <w:rPr>
            <w:noProof/>
            <w:webHidden/>
          </w:rPr>
          <w:instrText xml:space="preserve"> PAGEREF _Toc459561471 \h </w:instrText>
        </w:r>
        <w:r w:rsidR="00B94267">
          <w:rPr>
            <w:noProof/>
            <w:webHidden/>
          </w:rPr>
        </w:r>
        <w:r w:rsidR="00B94267">
          <w:rPr>
            <w:noProof/>
            <w:webHidden/>
          </w:rPr>
          <w:fldChar w:fldCharType="separate"/>
        </w:r>
        <w:r w:rsidR="00B94267">
          <w:rPr>
            <w:noProof/>
            <w:webHidden/>
          </w:rPr>
          <w:t>3</w:t>
        </w:r>
        <w:r w:rsidR="00B94267">
          <w:rPr>
            <w:noProof/>
            <w:webHidden/>
          </w:rPr>
          <w:fldChar w:fldCharType="end"/>
        </w:r>
      </w:hyperlink>
    </w:p>
    <w:p w14:paraId="32D155E2"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2" w:history="1">
        <w:r w:rsidR="00B94267" w:rsidRPr="00E70A70">
          <w:rPr>
            <w:rStyle w:val="Hyperlink"/>
            <w:noProof/>
          </w:rPr>
          <w:t>Slika 2: Prikaz integracije različnih komunikacijskih protokolov [6]</w:t>
        </w:r>
        <w:r w:rsidR="00B94267">
          <w:rPr>
            <w:noProof/>
            <w:webHidden/>
          </w:rPr>
          <w:tab/>
        </w:r>
        <w:r w:rsidR="00B94267">
          <w:rPr>
            <w:noProof/>
            <w:webHidden/>
          </w:rPr>
          <w:fldChar w:fldCharType="begin"/>
        </w:r>
        <w:r w:rsidR="00B94267">
          <w:rPr>
            <w:noProof/>
            <w:webHidden/>
          </w:rPr>
          <w:instrText xml:space="preserve"> PAGEREF _Toc459561472 \h </w:instrText>
        </w:r>
        <w:r w:rsidR="00B94267">
          <w:rPr>
            <w:noProof/>
            <w:webHidden/>
          </w:rPr>
        </w:r>
        <w:r w:rsidR="00B94267">
          <w:rPr>
            <w:noProof/>
            <w:webHidden/>
          </w:rPr>
          <w:fldChar w:fldCharType="separate"/>
        </w:r>
        <w:r w:rsidR="00B94267">
          <w:rPr>
            <w:noProof/>
            <w:webHidden/>
          </w:rPr>
          <w:t>4</w:t>
        </w:r>
        <w:r w:rsidR="00B94267">
          <w:rPr>
            <w:noProof/>
            <w:webHidden/>
          </w:rPr>
          <w:fldChar w:fldCharType="end"/>
        </w:r>
      </w:hyperlink>
    </w:p>
    <w:p w14:paraId="23D89AD1"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561473" w:history="1">
        <w:r w:rsidR="00B94267" w:rsidRPr="00E70A70">
          <w:rPr>
            <w:rStyle w:val="Hyperlink"/>
            <w:noProof/>
          </w:rPr>
          <w:t>Slika 3: iBeacon oddajnik [35]</w:t>
        </w:r>
        <w:r w:rsidR="00B94267">
          <w:rPr>
            <w:noProof/>
            <w:webHidden/>
          </w:rPr>
          <w:tab/>
        </w:r>
        <w:r w:rsidR="00B94267">
          <w:rPr>
            <w:noProof/>
            <w:webHidden/>
          </w:rPr>
          <w:fldChar w:fldCharType="begin"/>
        </w:r>
        <w:r w:rsidR="00B94267">
          <w:rPr>
            <w:noProof/>
            <w:webHidden/>
          </w:rPr>
          <w:instrText xml:space="preserve"> PAGEREF _Toc459561473 \h </w:instrText>
        </w:r>
        <w:r w:rsidR="00B94267">
          <w:rPr>
            <w:noProof/>
            <w:webHidden/>
          </w:rPr>
        </w:r>
        <w:r w:rsidR="00B94267">
          <w:rPr>
            <w:noProof/>
            <w:webHidden/>
          </w:rPr>
          <w:fldChar w:fldCharType="separate"/>
        </w:r>
        <w:r w:rsidR="00B94267">
          <w:rPr>
            <w:noProof/>
            <w:webHidden/>
          </w:rPr>
          <w:t>6</w:t>
        </w:r>
        <w:r w:rsidR="00B94267">
          <w:rPr>
            <w:noProof/>
            <w:webHidden/>
          </w:rPr>
          <w:fldChar w:fldCharType="end"/>
        </w:r>
      </w:hyperlink>
    </w:p>
    <w:p w14:paraId="47B803FD"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4" w:history="1">
        <w:r w:rsidR="00B94267" w:rsidRPr="00E70A70">
          <w:rPr>
            <w:rStyle w:val="Hyperlink"/>
            <w:noProof/>
          </w:rPr>
          <w:t>Slika 4: Termostat Nest [11]</w:t>
        </w:r>
        <w:r w:rsidR="00B94267">
          <w:rPr>
            <w:noProof/>
            <w:webHidden/>
          </w:rPr>
          <w:tab/>
        </w:r>
        <w:r w:rsidR="00B94267">
          <w:rPr>
            <w:noProof/>
            <w:webHidden/>
          </w:rPr>
          <w:fldChar w:fldCharType="begin"/>
        </w:r>
        <w:r w:rsidR="00B94267">
          <w:rPr>
            <w:noProof/>
            <w:webHidden/>
          </w:rPr>
          <w:instrText xml:space="preserve"> PAGEREF _Toc459561474 \h </w:instrText>
        </w:r>
        <w:r w:rsidR="00B94267">
          <w:rPr>
            <w:noProof/>
            <w:webHidden/>
          </w:rPr>
        </w:r>
        <w:r w:rsidR="00B94267">
          <w:rPr>
            <w:noProof/>
            <w:webHidden/>
          </w:rPr>
          <w:fldChar w:fldCharType="separate"/>
        </w:r>
        <w:r w:rsidR="00B94267">
          <w:rPr>
            <w:noProof/>
            <w:webHidden/>
          </w:rPr>
          <w:t>7</w:t>
        </w:r>
        <w:r w:rsidR="00B94267">
          <w:rPr>
            <w:noProof/>
            <w:webHidden/>
          </w:rPr>
          <w:fldChar w:fldCharType="end"/>
        </w:r>
      </w:hyperlink>
    </w:p>
    <w:p w14:paraId="797DE65C"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5" w:history="1">
        <w:r w:rsidR="00B94267" w:rsidRPr="00E70A70">
          <w:rPr>
            <w:rStyle w:val="Hyperlink"/>
            <w:noProof/>
          </w:rPr>
          <w:t>Slika 5: Sistem pametne razsvetljave Philips Hue [12]</w:t>
        </w:r>
        <w:r w:rsidR="00B94267">
          <w:rPr>
            <w:noProof/>
            <w:webHidden/>
          </w:rPr>
          <w:tab/>
        </w:r>
        <w:r w:rsidR="00B94267">
          <w:rPr>
            <w:noProof/>
            <w:webHidden/>
          </w:rPr>
          <w:fldChar w:fldCharType="begin"/>
        </w:r>
        <w:r w:rsidR="00B94267">
          <w:rPr>
            <w:noProof/>
            <w:webHidden/>
          </w:rPr>
          <w:instrText xml:space="preserve"> PAGEREF _Toc459561475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6DFB5560"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6" w:history="1">
        <w:r w:rsidR="00B94267" w:rsidRPr="00E70A70">
          <w:rPr>
            <w:rStyle w:val="Hyperlink"/>
            <w:noProof/>
          </w:rPr>
          <w:t>Slika 6: Pametna ključavnica August [13]</w:t>
        </w:r>
        <w:r w:rsidR="00B94267">
          <w:rPr>
            <w:noProof/>
            <w:webHidden/>
          </w:rPr>
          <w:tab/>
        </w:r>
        <w:r w:rsidR="00B94267">
          <w:rPr>
            <w:noProof/>
            <w:webHidden/>
          </w:rPr>
          <w:fldChar w:fldCharType="begin"/>
        </w:r>
        <w:r w:rsidR="00B94267">
          <w:rPr>
            <w:noProof/>
            <w:webHidden/>
          </w:rPr>
          <w:instrText xml:space="preserve"> PAGEREF _Toc459561476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5E072AC0"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7" w:history="1">
        <w:r w:rsidR="00B94267" w:rsidRPr="00E70A70">
          <w:rPr>
            <w:rStyle w:val="Hyperlink"/>
            <w:noProof/>
          </w:rPr>
          <w:t>Slika 7: Samsung SmartThings Hub [14]</w:t>
        </w:r>
        <w:r w:rsidR="00B94267">
          <w:rPr>
            <w:noProof/>
            <w:webHidden/>
          </w:rPr>
          <w:tab/>
        </w:r>
        <w:r w:rsidR="00B94267">
          <w:rPr>
            <w:noProof/>
            <w:webHidden/>
          </w:rPr>
          <w:fldChar w:fldCharType="begin"/>
        </w:r>
        <w:r w:rsidR="00B94267">
          <w:rPr>
            <w:noProof/>
            <w:webHidden/>
          </w:rPr>
          <w:instrText xml:space="preserve"> PAGEREF _Toc459561477 \h </w:instrText>
        </w:r>
        <w:r w:rsidR="00B94267">
          <w:rPr>
            <w:noProof/>
            <w:webHidden/>
          </w:rPr>
        </w:r>
        <w:r w:rsidR="00B94267">
          <w:rPr>
            <w:noProof/>
            <w:webHidden/>
          </w:rPr>
          <w:fldChar w:fldCharType="separate"/>
        </w:r>
        <w:r w:rsidR="00B94267">
          <w:rPr>
            <w:noProof/>
            <w:webHidden/>
          </w:rPr>
          <w:t>9</w:t>
        </w:r>
        <w:r w:rsidR="00B94267">
          <w:rPr>
            <w:noProof/>
            <w:webHidden/>
          </w:rPr>
          <w:fldChar w:fldCharType="end"/>
        </w:r>
      </w:hyperlink>
    </w:p>
    <w:p w14:paraId="53FFF0B9"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8" w:history="1">
        <w:r w:rsidR="00B94267" w:rsidRPr="00E70A70">
          <w:rPr>
            <w:rStyle w:val="Hyperlink"/>
            <w:noProof/>
          </w:rPr>
          <w:t>Slika 8: Shema sistema pametne hiše</w:t>
        </w:r>
        <w:r w:rsidR="00B94267">
          <w:rPr>
            <w:noProof/>
            <w:webHidden/>
          </w:rPr>
          <w:tab/>
        </w:r>
        <w:r w:rsidR="00B94267">
          <w:rPr>
            <w:noProof/>
            <w:webHidden/>
          </w:rPr>
          <w:fldChar w:fldCharType="begin"/>
        </w:r>
        <w:r w:rsidR="00B94267">
          <w:rPr>
            <w:noProof/>
            <w:webHidden/>
          </w:rPr>
          <w:instrText xml:space="preserve"> PAGEREF _Toc459561478 \h </w:instrText>
        </w:r>
        <w:r w:rsidR="00B94267">
          <w:rPr>
            <w:noProof/>
            <w:webHidden/>
          </w:rPr>
        </w:r>
        <w:r w:rsidR="00B94267">
          <w:rPr>
            <w:noProof/>
            <w:webHidden/>
          </w:rPr>
          <w:fldChar w:fldCharType="separate"/>
        </w:r>
        <w:r w:rsidR="00B94267">
          <w:rPr>
            <w:noProof/>
            <w:webHidden/>
          </w:rPr>
          <w:t>13</w:t>
        </w:r>
        <w:r w:rsidR="00B94267">
          <w:rPr>
            <w:noProof/>
            <w:webHidden/>
          </w:rPr>
          <w:fldChar w:fldCharType="end"/>
        </w:r>
      </w:hyperlink>
    </w:p>
    <w:p w14:paraId="1CC2D568"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9" w:history="1">
        <w:r w:rsidR="00B94267" w:rsidRPr="00E70A70">
          <w:rPr>
            <w:rStyle w:val="Hyperlink"/>
            <w:noProof/>
          </w:rPr>
          <w:t>Slika 9: Mikroračunalnik Raspberry Pi model B [20]</w:t>
        </w:r>
        <w:r w:rsidR="00B94267">
          <w:rPr>
            <w:noProof/>
            <w:webHidden/>
          </w:rPr>
          <w:tab/>
        </w:r>
        <w:r w:rsidR="00B94267">
          <w:rPr>
            <w:noProof/>
            <w:webHidden/>
          </w:rPr>
          <w:fldChar w:fldCharType="begin"/>
        </w:r>
        <w:r w:rsidR="00B94267">
          <w:rPr>
            <w:noProof/>
            <w:webHidden/>
          </w:rPr>
          <w:instrText xml:space="preserve"> PAGEREF _Toc459561479 \h </w:instrText>
        </w:r>
        <w:r w:rsidR="00B94267">
          <w:rPr>
            <w:noProof/>
            <w:webHidden/>
          </w:rPr>
        </w:r>
        <w:r w:rsidR="00B94267">
          <w:rPr>
            <w:noProof/>
            <w:webHidden/>
          </w:rPr>
          <w:fldChar w:fldCharType="separate"/>
        </w:r>
        <w:r w:rsidR="00B94267">
          <w:rPr>
            <w:noProof/>
            <w:webHidden/>
          </w:rPr>
          <w:t>14</w:t>
        </w:r>
        <w:r w:rsidR="00B94267">
          <w:rPr>
            <w:noProof/>
            <w:webHidden/>
          </w:rPr>
          <w:fldChar w:fldCharType="end"/>
        </w:r>
      </w:hyperlink>
    </w:p>
    <w:p w14:paraId="7981B558"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0" w:history="1">
        <w:r w:rsidR="00B94267" w:rsidRPr="00E70A70">
          <w:rPr>
            <w:rStyle w:val="Hyperlink"/>
            <w:noProof/>
          </w:rPr>
          <w:t>Slika 10: Temperaturni senzor DS18B20 [22]</w:t>
        </w:r>
        <w:r w:rsidR="00B94267">
          <w:rPr>
            <w:noProof/>
            <w:webHidden/>
          </w:rPr>
          <w:tab/>
        </w:r>
        <w:r w:rsidR="00B94267">
          <w:rPr>
            <w:noProof/>
            <w:webHidden/>
          </w:rPr>
          <w:fldChar w:fldCharType="begin"/>
        </w:r>
        <w:r w:rsidR="00B94267">
          <w:rPr>
            <w:noProof/>
            <w:webHidden/>
          </w:rPr>
          <w:instrText xml:space="preserve"> PAGEREF _Toc459561480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016E483"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1" w:history="1">
        <w:r w:rsidR="00B94267" w:rsidRPr="00E70A70">
          <w:rPr>
            <w:rStyle w:val="Hyperlink"/>
            <w:noProof/>
          </w:rPr>
          <w:t>Slika 11: Rele kartica</w:t>
        </w:r>
        <w:r w:rsidR="00B94267">
          <w:rPr>
            <w:noProof/>
            <w:webHidden/>
          </w:rPr>
          <w:tab/>
        </w:r>
        <w:r w:rsidR="00B94267">
          <w:rPr>
            <w:noProof/>
            <w:webHidden/>
          </w:rPr>
          <w:fldChar w:fldCharType="begin"/>
        </w:r>
        <w:r w:rsidR="00B94267">
          <w:rPr>
            <w:noProof/>
            <w:webHidden/>
          </w:rPr>
          <w:instrText xml:space="preserve"> PAGEREF _Toc459561481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9492CAA"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2" w:history="1">
        <w:r w:rsidR="00B94267" w:rsidRPr="00E70A70">
          <w:rPr>
            <w:rStyle w:val="Hyperlink"/>
            <w:noProof/>
          </w:rPr>
          <w:t>Slika 12: Notranjost sistema pametne hiše</w:t>
        </w:r>
        <w:r w:rsidR="00B94267">
          <w:rPr>
            <w:noProof/>
            <w:webHidden/>
          </w:rPr>
          <w:tab/>
        </w:r>
        <w:r w:rsidR="00B94267">
          <w:rPr>
            <w:noProof/>
            <w:webHidden/>
          </w:rPr>
          <w:fldChar w:fldCharType="begin"/>
        </w:r>
        <w:r w:rsidR="00B94267">
          <w:rPr>
            <w:noProof/>
            <w:webHidden/>
          </w:rPr>
          <w:instrText xml:space="preserve"> PAGEREF _Toc459561482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57433CA4"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3" w:history="1">
        <w:r w:rsidR="00B94267" w:rsidRPr="00E70A70">
          <w:rPr>
            <w:rStyle w:val="Hyperlink"/>
            <w:noProof/>
          </w:rPr>
          <w:t>Slika 13: Sistem pametne hiše v ohišju</w:t>
        </w:r>
        <w:r w:rsidR="00B94267">
          <w:rPr>
            <w:noProof/>
            <w:webHidden/>
          </w:rPr>
          <w:tab/>
        </w:r>
        <w:r w:rsidR="00B94267">
          <w:rPr>
            <w:noProof/>
            <w:webHidden/>
          </w:rPr>
          <w:fldChar w:fldCharType="begin"/>
        </w:r>
        <w:r w:rsidR="00B94267">
          <w:rPr>
            <w:noProof/>
            <w:webHidden/>
          </w:rPr>
          <w:instrText xml:space="preserve"> PAGEREF _Toc459561483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497A40A1"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4" w:history="1">
        <w:r w:rsidR="00B94267" w:rsidRPr="00E70A70">
          <w:rPr>
            <w:rStyle w:val="Hyperlink"/>
            <w:noProof/>
          </w:rPr>
          <w:t>Slika 14: Zaslonska slika razvojnega okolja Xcode</w:t>
        </w:r>
        <w:r w:rsidR="00B94267">
          <w:rPr>
            <w:noProof/>
            <w:webHidden/>
          </w:rPr>
          <w:tab/>
        </w:r>
        <w:r w:rsidR="00B94267">
          <w:rPr>
            <w:noProof/>
            <w:webHidden/>
          </w:rPr>
          <w:fldChar w:fldCharType="begin"/>
        </w:r>
        <w:r w:rsidR="00B94267">
          <w:rPr>
            <w:noProof/>
            <w:webHidden/>
          </w:rPr>
          <w:instrText xml:space="preserve"> PAGEREF _Toc459561484 \h </w:instrText>
        </w:r>
        <w:r w:rsidR="00B94267">
          <w:rPr>
            <w:noProof/>
            <w:webHidden/>
          </w:rPr>
        </w:r>
        <w:r w:rsidR="00B94267">
          <w:rPr>
            <w:noProof/>
            <w:webHidden/>
          </w:rPr>
          <w:fldChar w:fldCharType="separate"/>
        </w:r>
        <w:r w:rsidR="00B94267">
          <w:rPr>
            <w:noProof/>
            <w:webHidden/>
          </w:rPr>
          <w:t>20</w:t>
        </w:r>
        <w:r w:rsidR="00B94267">
          <w:rPr>
            <w:noProof/>
            <w:webHidden/>
          </w:rPr>
          <w:fldChar w:fldCharType="end"/>
        </w:r>
      </w:hyperlink>
    </w:p>
    <w:p w14:paraId="720E3B13"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5" w:history="1">
        <w:r w:rsidR="00B94267" w:rsidRPr="00E70A70">
          <w:rPr>
            <w:rStyle w:val="Hyperlink"/>
            <w:noProof/>
          </w:rPr>
          <w:t>Slika 15: Graf popularnosti programskih jezikov [31]</w:t>
        </w:r>
        <w:r w:rsidR="00B94267">
          <w:rPr>
            <w:noProof/>
            <w:webHidden/>
          </w:rPr>
          <w:tab/>
        </w:r>
        <w:r w:rsidR="00B94267">
          <w:rPr>
            <w:noProof/>
            <w:webHidden/>
          </w:rPr>
          <w:fldChar w:fldCharType="begin"/>
        </w:r>
        <w:r w:rsidR="00B94267">
          <w:rPr>
            <w:noProof/>
            <w:webHidden/>
          </w:rPr>
          <w:instrText xml:space="preserve"> PAGEREF _Toc459561485 \h </w:instrText>
        </w:r>
        <w:r w:rsidR="00B94267">
          <w:rPr>
            <w:noProof/>
            <w:webHidden/>
          </w:rPr>
        </w:r>
        <w:r w:rsidR="00B94267">
          <w:rPr>
            <w:noProof/>
            <w:webHidden/>
          </w:rPr>
          <w:fldChar w:fldCharType="separate"/>
        </w:r>
        <w:r w:rsidR="00B94267">
          <w:rPr>
            <w:noProof/>
            <w:webHidden/>
          </w:rPr>
          <w:t>21</w:t>
        </w:r>
        <w:r w:rsidR="00B94267">
          <w:rPr>
            <w:noProof/>
            <w:webHidden/>
          </w:rPr>
          <w:fldChar w:fldCharType="end"/>
        </w:r>
      </w:hyperlink>
    </w:p>
    <w:p w14:paraId="26FD38E5"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6" w:history="1">
        <w:r w:rsidR="00B94267" w:rsidRPr="00E70A70">
          <w:rPr>
            <w:rStyle w:val="Hyperlink"/>
            <w:noProof/>
          </w:rPr>
          <w:t>Slika 16: Zaslonska slika nastavitev aplikacije pametne hiše</w:t>
        </w:r>
        <w:r w:rsidR="00B94267">
          <w:rPr>
            <w:noProof/>
            <w:webHidden/>
          </w:rPr>
          <w:tab/>
        </w:r>
        <w:r w:rsidR="00B94267">
          <w:rPr>
            <w:noProof/>
            <w:webHidden/>
          </w:rPr>
          <w:fldChar w:fldCharType="begin"/>
        </w:r>
        <w:r w:rsidR="00B94267">
          <w:rPr>
            <w:noProof/>
            <w:webHidden/>
          </w:rPr>
          <w:instrText xml:space="preserve"> PAGEREF _Toc459561486 \h </w:instrText>
        </w:r>
        <w:r w:rsidR="00B94267">
          <w:rPr>
            <w:noProof/>
            <w:webHidden/>
          </w:rPr>
        </w:r>
        <w:r w:rsidR="00B94267">
          <w:rPr>
            <w:noProof/>
            <w:webHidden/>
          </w:rPr>
          <w:fldChar w:fldCharType="separate"/>
        </w:r>
        <w:r w:rsidR="00B94267">
          <w:rPr>
            <w:noProof/>
            <w:webHidden/>
          </w:rPr>
          <w:t>23</w:t>
        </w:r>
        <w:r w:rsidR="00B94267">
          <w:rPr>
            <w:noProof/>
            <w:webHidden/>
          </w:rPr>
          <w:fldChar w:fldCharType="end"/>
        </w:r>
      </w:hyperlink>
    </w:p>
    <w:p w14:paraId="5B7C7FBB"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7" w:history="1">
        <w:r w:rsidR="00B94267" w:rsidRPr="00E70A70">
          <w:rPr>
            <w:rStyle w:val="Hyperlink"/>
            <w:noProof/>
          </w:rPr>
          <w:t>Slika 17: Gradnja grafičnega uporabniškega vmesnika v okolju Xcode</w:t>
        </w:r>
        <w:r w:rsidR="00B94267">
          <w:rPr>
            <w:noProof/>
            <w:webHidden/>
          </w:rPr>
          <w:tab/>
        </w:r>
        <w:r w:rsidR="00B94267">
          <w:rPr>
            <w:noProof/>
            <w:webHidden/>
          </w:rPr>
          <w:fldChar w:fldCharType="begin"/>
        </w:r>
        <w:r w:rsidR="00B94267">
          <w:rPr>
            <w:noProof/>
            <w:webHidden/>
          </w:rPr>
          <w:instrText xml:space="preserve"> PAGEREF _Toc459561487 \h </w:instrText>
        </w:r>
        <w:r w:rsidR="00B94267">
          <w:rPr>
            <w:noProof/>
            <w:webHidden/>
          </w:rPr>
        </w:r>
        <w:r w:rsidR="00B94267">
          <w:rPr>
            <w:noProof/>
            <w:webHidden/>
          </w:rPr>
          <w:fldChar w:fldCharType="separate"/>
        </w:r>
        <w:r w:rsidR="00B94267">
          <w:rPr>
            <w:noProof/>
            <w:webHidden/>
          </w:rPr>
          <w:t>25</w:t>
        </w:r>
        <w:r w:rsidR="00B94267">
          <w:rPr>
            <w:noProof/>
            <w:webHidden/>
          </w:rPr>
          <w:fldChar w:fldCharType="end"/>
        </w:r>
      </w:hyperlink>
    </w:p>
    <w:p w14:paraId="523D2145"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8" w:history="1">
        <w:r w:rsidR="00B94267" w:rsidRPr="00E70A70">
          <w:rPr>
            <w:rStyle w:val="Hyperlink"/>
            <w:noProof/>
          </w:rPr>
          <w:t>Slika 18: Zaslonska slika hitrega dostopa Today extension</w:t>
        </w:r>
        <w:r w:rsidR="00B94267">
          <w:rPr>
            <w:noProof/>
            <w:webHidden/>
          </w:rPr>
          <w:tab/>
        </w:r>
        <w:r w:rsidR="00B94267">
          <w:rPr>
            <w:noProof/>
            <w:webHidden/>
          </w:rPr>
          <w:fldChar w:fldCharType="begin"/>
        </w:r>
        <w:r w:rsidR="00B94267">
          <w:rPr>
            <w:noProof/>
            <w:webHidden/>
          </w:rPr>
          <w:instrText xml:space="preserve"> PAGEREF _Toc459561488 \h </w:instrText>
        </w:r>
        <w:r w:rsidR="00B94267">
          <w:rPr>
            <w:noProof/>
            <w:webHidden/>
          </w:rPr>
        </w:r>
        <w:r w:rsidR="00B94267">
          <w:rPr>
            <w:noProof/>
            <w:webHidden/>
          </w:rPr>
          <w:fldChar w:fldCharType="separate"/>
        </w:r>
        <w:r w:rsidR="00B94267">
          <w:rPr>
            <w:noProof/>
            <w:webHidden/>
          </w:rPr>
          <w:t>27</w:t>
        </w:r>
        <w:r w:rsidR="00B94267">
          <w:rPr>
            <w:noProof/>
            <w:webHidden/>
          </w:rPr>
          <w:fldChar w:fldCharType="end"/>
        </w:r>
      </w:hyperlink>
    </w:p>
    <w:p w14:paraId="0E3222F8"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9" w:history="1">
        <w:r w:rsidR="00B94267" w:rsidRPr="00E70A70">
          <w:rPr>
            <w:rStyle w:val="Hyperlink"/>
            <w:noProof/>
          </w:rPr>
          <w:t>Slika 19: Usmerjevalnik Mikrotik hAP ac [34]</w:t>
        </w:r>
        <w:r w:rsidR="00B94267">
          <w:rPr>
            <w:noProof/>
            <w:webHidden/>
          </w:rPr>
          <w:tab/>
        </w:r>
        <w:r w:rsidR="00B94267">
          <w:rPr>
            <w:noProof/>
            <w:webHidden/>
          </w:rPr>
          <w:fldChar w:fldCharType="begin"/>
        </w:r>
        <w:r w:rsidR="00B94267">
          <w:rPr>
            <w:noProof/>
            <w:webHidden/>
          </w:rPr>
          <w:instrText xml:space="preserve"> PAGEREF _Toc459561489 \h </w:instrText>
        </w:r>
        <w:r w:rsidR="00B94267">
          <w:rPr>
            <w:noProof/>
            <w:webHidden/>
          </w:rPr>
        </w:r>
        <w:r w:rsidR="00B94267">
          <w:rPr>
            <w:noProof/>
            <w:webHidden/>
          </w:rPr>
          <w:fldChar w:fldCharType="separate"/>
        </w:r>
        <w:r w:rsidR="00B94267">
          <w:rPr>
            <w:noProof/>
            <w:webHidden/>
          </w:rPr>
          <w:t>28</w:t>
        </w:r>
        <w:r w:rsidR="00B94267">
          <w:rPr>
            <w:noProof/>
            <w:webHidden/>
          </w:rPr>
          <w:fldChar w:fldCharType="end"/>
        </w:r>
      </w:hyperlink>
    </w:p>
    <w:p w14:paraId="347441D6" w14:textId="77777777" w:rsidR="00B94267" w:rsidRDefault="004E2804">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90" w:history="1">
        <w:r w:rsidR="00B94267" w:rsidRPr="00E70A70">
          <w:rPr>
            <w:rStyle w:val="Hyperlink"/>
            <w:noProof/>
          </w:rPr>
          <w:t>Slika 20: Idejna shema</w:t>
        </w:r>
        <w:r w:rsidR="00B94267">
          <w:rPr>
            <w:noProof/>
            <w:webHidden/>
          </w:rPr>
          <w:tab/>
        </w:r>
        <w:r w:rsidR="00B94267">
          <w:rPr>
            <w:noProof/>
            <w:webHidden/>
          </w:rPr>
          <w:fldChar w:fldCharType="begin"/>
        </w:r>
        <w:r w:rsidR="00B94267">
          <w:rPr>
            <w:noProof/>
            <w:webHidden/>
          </w:rPr>
          <w:instrText xml:space="preserve"> PAGEREF _Toc459561490 \h </w:instrText>
        </w:r>
        <w:r w:rsidR="00B94267">
          <w:rPr>
            <w:noProof/>
            <w:webHidden/>
          </w:rPr>
        </w:r>
        <w:r w:rsidR="00B94267">
          <w:rPr>
            <w:noProof/>
            <w:webHidden/>
          </w:rPr>
          <w:fldChar w:fldCharType="separate"/>
        </w:r>
        <w:r w:rsidR="00B94267">
          <w:rPr>
            <w:noProof/>
            <w:webHidden/>
          </w:rPr>
          <w:t>30</w:t>
        </w:r>
        <w:r w:rsidR="00B94267">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53E08B12" w14:textId="77777777" w:rsidR="00B94267"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sidR="00B94267">
        <w:rPr>
          <w:noProof/>
        </w:rPr>
        <w:t>Tabela 1: Primerjava odprtokodnih licenc [19]</w:t>
      </w:r>
      <w:r w:rsidR="00B94267">
        <w:rPr>
          <w:noProof/>
        </w:rPr>
        <w:tab/>
      </w:r>
      <w:r w:rsidR="00B94267">
        <w:rPr>
          <w:noProof/>
        </w:rPr>
        <w:fldChar w:fldCharType="begin"/>
      </w:r>
      <w:r w:rsidR="00B94267">
        <w:rPr>
          <w:noProof/>
        </w:rPr>
        <w:instrText xml:space="preserve"> PAGEREF _Toc459561491 \h </w:instrText>
      </w:r>
      <w:r w:rsidR="00B94267">
        <w:rPr>
          <w:noProof/>
        </w:rPr>
      </w:r>
      <w:r w:rsidR="00B94267">
        <w:rPr>
          <w:noProof/>
        </w:rPr>
        <w:fldChar w:fldCharType="separate"/>
      </w:r>
      <w:r w:rsidR="00B94267">
        <w:rPr>
          <w:noProof/>
        </w:rPr>
        <w:t>12</w:t>
      </w:r>
      <w:r w:rsidR="00B94267">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3FDD31BB"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pPr>
        <w:rPr>
          <w:ins w:id="0" w:author="Doma" w:date="2016-08-21T21:17:00Z"/>
        </w:rPr>
      </w:pPr>
      <w:r>
        <w:t>GPS</w:t>
      </w:r>
      <w:r w:rsidR="00005D9F">
        <w:t xml:space="preserve"> - </w:t>
      </w:r>
      <w:r w:rsidR="00005D9F" w:rsidRPr="00005D9F">
        <w:t>Globalni sistem pozicioniranja</w:t>
      </w:r>
    </w:p>
    <w:p w14:paraId="532C9531" w14:textId="70645915" w:rsidR="00383C27" w:rsidRDefault="00383C27" w:rsidP="00030017">
      <w:ins w:id="1" w:author="Doma" w:date="2016-08-21T21:17:00Z">
        <w:r>
          <w:t xml:space="preserve">CSV - </w:t>
        </w:r>
      </w:ins>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2" w:name="_Toc309712165"/>
      <w:bookmarkStart w:id="3" w:name="_Toc310788730"/>
      <w:bookmarkStart w:id="4" w:name="_Toc310788963"/>
      <w:bookmarkStart w:id="5" w:name="_Toc311024870"/>
      <w:bookmarkStart w:id="6" w:name="_Toc313614922"/>
      <w:bookmarkStart w:id="7" w:name="_Toc313865292"/>
      <w:bookmarkStart w:id="8" w:name="_Toc313865419"/>
      <w:bookmarkStart w:id="9" w:name="_Toc313871429"/>
      <w:bookmarkStart w:id="10" w:name="_Toc318438937"/>
      <w:bookmarkStart w:id="11" w:name="_Toc459561492"/>
      <w:r w:rsidRPr="00AE3509">
        <w:rPr>
          <w:b/>
          <w:lang w:val="sl-SI"/>
        </w:rPr>
        <w:lastRenderedPageBreak/>
        <w:t>UVOD</w:t>
      </w:r>
      <w:bookmarkEnd w:id="2"/>
      <w:bookmarkEnd w:id="3"/>
      <w:bookmarkEnd w:id="4"/>
      <w:bookmarkEnd w:id="5"/>
      <w:bookmarkEnd w:id="6"/>
      <w:bookmarkEnd w:id="7"/>
      <w:bookmarkEnd w:id="8"/>
      <w:bookmarkEnd w:id="9"/>
      <w:bookmarkEnd w:id="10"/>
      <w:bookmarkEnd w:id="11"/>
    </w:p>
    <w:p w14:paraId="1D4A9167" w14:textId="613DB023" w:rsidR="009D7E55" w:rsidRDefault="009D7E55" w:rsidP="009D7E55">
      <w:r>
        <w:t xml:space="preserve">Internet, kot ga </w:t>
      </w:r>
      <w:r w:rsidR="00033801">
        <w:t xml:space="preserve">pozna </w:t>
      </w:r>
      <w:r>
        <w:t>večina</w:t>
      </w:r>
      <w:ins w:id="12" w:author="Doma" w:date="2016-08-21T18:58:00Z">
        <w:r w:rsidR="004E2804">
          <w:t>,</w:t>
        </w:r>
      </w:ins>
      <w:r>
        <w:t xml:space="preserve"> je </w:t>
      </w:r>
      <w:r w:rsidR="00033801">
        <w:t>»</w:t>
      </w:r>
      <w:r>
        <w:t>internet ljudi</w:t>
      </w:r>
      <w:r w:rsidR="00033801">
        <w:t>«</w:t>
      </w:r>
      <w:r>
        <w:t>. Vsebino</w:t>
      </w:r>
      <w:del w:id="13" w:author="Doma" w:date="2016-08-21T18:59:00Z">
        <w:r w:rsidDel="004E2804">
          <w:delText>,</w:delText>
        </w:r>
      </w:del>
      <w:r>
        <w:t xml:space="preserve">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17F4E194" w14:textId="382B4415" w:rsidR="00455F5D" w:rsidDel="004E2804" w:rsidRDefault="00455F5D" w:rsidP="009D7E55">
      <w:pPr>
        <w:rPr>
          <w:del w:id="14" w:author="Doma" w:date="2016-08-21T19:02:00Z"/>
        </w:rPr>
      </w:pPr>
    </w:p>
    <w:p w14:paraId="20EACFA6" w14:textId="4A025679"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w:t>
      </w:r>
      <w:ins w:id="15" w:author="Doma" w:date="2016-08-21T19:00:00Z">
        <w:r w:rsidR="004E2804">
          <w:t>enotnega inteligentnega sistema</w:t>
        </w:r>
      </w:ins>
      <w:del w:id="16" w:author="Doma" w:date="2016-08-21T19:00:00Z">
        <w:r w:rsidDel="004E2804">
          <w:delText>vsega</w:delText>
        </w:r>
      </w:del>
      <w:r>
        <w:t xml:space="preserve"> je povezovanje, upravljanje in nadzor nad porabniki</w:t>
      </w:r>
      <w:ins w:id="17" w:author="Doma" w:date="2016-08-21T19:01:00Z">
        <w:r w:rsidR="004E2804">
          <w:t xml:space="preserve">. </w:t>
        </w:r>
      </w:ins>
      <w:del w:id="18" w:author="Doma" w:date="2016-08-21T19:00:00Z">
        <w:r w:rsidDel="004E2804">
          <w:delText>, katerega</w:delText>
        </w:r>
      </w:del>
      <w:del w:id="19" w:author="Doma" w:date="2016-08-21T19:01:00Z">
        <w:r w:rsidDel="004E2804">
          <w:delText xml:space="preserve"> c</w:delText>
        </w:r>
      </w:del>
      <w:ins w:id="20" w:author="Doma" w:date="2016-08-21T19:01:00Z">
        <w:r w:rsidR="004E2804">
          <w:t>C</w:t>
        </w:r>
      </w:ins>
      <w:r>
        <w:t xml:space="preserve">ilj je zviševanja </w:t>
      </w:r>
      <w:ins w:id="21" w:author="Doma" w:date="2016-08-21T19:01:00Z">
        <w:r w:rsidR="004E2804">
          <w:t>stopnje</w:t>
        </w:r>
      </w:ins>
      <w:del w:id="22" w:author="Doma" w:date="2016-08-21T19:01:00Z">
        <w:r w:rsidDel="004E2804">
          <w:delText>nivoja</w:delText>
        </w:r>
      </w:del>
      <w:r>
        <w:t xml:space="preserve"> udobja, varčnosti in varnosti</w:t>
      </w:r>
      <w:ins w:id="23" w:author="Doma" w:date="2016-08-21T19:01:00Z">
        <w:r w:rsidR="004E2804">
          <w:t xml:space="preserve"> bivanja</w:t>
        </w:r>
      </w:ins>
      <w:r>
        <w:t xml:space="preserve">. </w:t>
      </w:r>
      <w:del w:id="24" w:author="Doma" w:date="2016-08-21T19:01:00Z">
        <w:r w:rsidDel="004E2804">
          <w:delText>P</w:delText>
        </w:r>
      </w:del>
      <w:ins w:id="25" w:author="Doma" w:date="2016-08-21T19:03:00Z">
        <w:r w:rsidR="004E2804">
          <w:t>P</w:t>
        </w:r>
      </w:ins>
      <w:ins w:id="26" w:author="Doma" w:date="2016-08-21T19:01:00Z">
        <w:r w:rsidR="004E2804">
          <w:t>r</w:t>
        </w:r>
      </w:ins>
      <w:del w:id="27" w:author="Doma" w:date="2016-08-21T19:02:00Z">
        <w:r w:rsidDel="004E2804">
          <w:delText>r</w:delText>
        </w:r>
      </w:del>
      <w:r>
        <w:t xml:space="preserve">imer uporabe </w:t>
      </w:r>
      <w:ins w:id="28" w:author="Doma" w:date="2016-08-21T19:02:00Z">
        <w:r w:rsidR="004E2804">
          <w:t>enotnega inteligentnega sistema</w:t>
        </w:r>
      </w:ins>
      <w:ins w:id="29" w:author="Doma" w:date="2016-08-21T19:03:00Z">
        <w:r w:rsidR="004E2804">
          <w:t xml:space="preserve"> bi bil naslednji: </w:t>
        </w:r>
      </w:ins>
      <w:del w:id="30" w:author="Doma" w:date="2016-08-21T19:02:00Z">
        <w:r w:rsidDel="004E2804">
          <w:delText>je,</w:delText>
        </w:r>
      </w:del>
      <w:del w:id="31" w:author="Doma" w:date="2016-08-21T19:04:00Z">
        <w:r w:rsidDel="004E2804">
          <w:delText xml:space="preserve"> da se </w:delText>
        </w:r>
      </w:del>
      <w:r>
        <w:t xml:space="preserve">ob odhodu </w:t>
      </w:r>
      <w:ins w:id="32" w:author="Doma" w:date="2016-08-21T19:03:00Z">
        <w:r w:rsidR="004E2804">
          <w:t xml:space="preserve">stanovalcev </w:t>
        </w:r>
      </w:ins>
      <w:r>
        <w:t>od doma</w:t>
      </w:r>
      <w:ins w:id="33" w:author="Doma" w:date="2016-08-21T19:04:00Z">
        <w:r w:rsidR="004E2804">
          <w:t xml:space="preserve"> se</w:t>
        </w:r>
      </w:ins>
      <w:r>
        <w:t xml:space="preserve"> avtomatsko izključijo vsa svetila in druge </w:t>
      </w:r>
      <w:ins w:id="34" w:author="Doma" w:date="2016-08-21T19:04:00Z">
        <w:r w:rsidR="004E2804">
          <w:t xml:space="preserve">električne </w:t>
        </w:r>
      </w:ins>
      <w:r>
        <w:t xml:space="preserve">naprave v hiši, vključi se alarm, zniža </w:t>
      </w:r>
      <w:ins w:id="35" w:author="Doma" w:date="2016-08-21T19:04:00Z">
        <w:r w:rsidR="004E2804">
          <w:t xml:space="preserve">se </w:t>
        </w:r>
      </w:ins>
      <w:r>
        <w:t xml:space="preserve">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2660991A" w:rsidR="00033801" w:rsidRDefault="00033801" w:rsidP="00455F5D">
      <w:r>
        <w:t>Pri IoT gre za</w:t>
      </w:r>
      <w:r w:rsidRPr="003F2E02">
        <w:t xml:space="preserve"> digitalizacijo </w:t>
      </w:r>
      <w:del w:id="36" w:author="Doma" w:date="2016-08-21T19:05:00Z">
        <w:r w:rsidRPr="003F2E02" w:rsidDel="004E2804">
          <w:delText xml:space="preserve"> </w:delText>
        </w:r>
      </w:del>
      <w:r>
        <w:t>fi</w:t>
      </w:r>
      <w:r w:rsidRPr="003F2E02">
        <w:t xml:space="preserve">zičnega sveta, torej naprav in </w:t>
      </w:r>
      <w:r w:rsidR="00D56CEB">
        <w:t>stvari, ki nas obdajajo</w:t>
      </w:r>
      <w:r>
        <w:t xml:space="preserve">. </w:t>
      </w:r>
      <w:ins w:id="37" w:author="Doma" w:date="2016-08-21T19:06:00Z">
        <w:r w:rsidR="004E2804">
          <w:t>Z njim</w:t>
        </w:r>
      </w:ins>
      <w:del w:id="38" w:author="Doma" w:date="2016-08-21T19:06:00Z">
        <w:r w:rsidDel="004E2804">
          <w:delText>S tem</w:delText>
        </w:r>
      </w:del>
      <w:r>
        <w:t xml:space="preserve"> pridobi</w:t>
      </w:r>
      <w:r w:rsidRPr="003F2E02">
        <w:t xml:space="preserve">vamo </w:t>
      </w:r>
      <w:ins w:id="39" w:author="Doma" w:date="2016-08-21T19:07:00Z">
        <w:r w:rsidR="004E2804">
          <w:t xml:space="preserve">mnogo </w:t>
        </w:r>
      </w:ins>
      <w:del w:id="40" w:author="Doma" w:date="2016-08-21T19:07:00Z">
        <w:r w:rsidRPr="003F2E02" w:rsidDel="004E2804">
          <w:delText>različ</w:delText>
        </w:r>
      </w:del>
      <w:del w:id="41" w:author="Doma" w:date="2016-08-21T19:06:00Z">
        <w:r w:rsidRPr="003F2E02" w:rsidDel="004E2804">
          <w:delText xml:space="preserve">ne </w:delText>
        </w:r>
      </w:del>
      <w:r w:rsidRPr="003F2E02">
        <w:t>podatk</w:t>
      </w:r>
      <w:ins w:id="42" w:author="Doma" w:date="2016-08-21T19:07:00Z">
        <w:r w:rsidR="004E2804">
          <w:t>ov</w:t>
        </w:r>
      </w:ins>
      <w:del w:id="43" w:author="Doma" w:date="2016-08-21T19:07:00Z">
        <w:r w:rsidRPr="003F2E02" w:rsidDel="004E2804">
          <w:delText>e</w:delText>
        </w:r>
      </w:del>
      <w:r w:rsidRPr="003F2E02">
        <w:t xml:space="preserve"> o stvareh </w:t>
      </w:r>
      <w:del w:id="44" w:author="Doma" w:date="2016-08-21T19:08:00Z">
        <w:r w:rsidRPr="003F2E02" w:rsidDel="004E2804">
          <w:delText>in</w:delText>
        </w:r>
      </w:del>
      <w:ins w:id="45" w:author="Doma" w:date="2016-08-21T19:08:00Z">
        <w:r w:rsidR="004E2804">
          <w:t>ki</w:t>
        </w:r>
      </w:ins>
      <w:r w:rsidRPr="003F2E02">
        <w:t xml:space="preserve"> jih </w:t>
      </w:r>
      <w:ins w:id="46" w:author="Doma" w:date="2016-08-21T19:09:00Z">
        <w:r w:rsidR="004E2804">
          <w:t xml:space="preserve">lahko </w:t>
        </w:r>
      </w:ins>
      <w:r w:rsidRPr="003F2E02">
        <w:t xml:space="preserve">uporabimo </w:t>
      </w:r>
      <w:r>
        <w:t>v različne namene, koristne ta</w:t>
      </w:r>
      <w:r w:rsidRPr="003F2E02">
        <w:t>ko za uporab</w:t>
      </w:r>
      <w:r>
        <w:t xml:space="preserve">nike kot za podjetja, ki </w:t>
      </w:r>
      <w:del w:id="47" w:author="Doma" w:date="2016-08-21T19:05:00Z">
        <w:r w:rsidDel="004E2804">
          <w:delText xml:space="preserve">te </w:delText>
        </w:r>
      </w:del>
      <w:r>
        <w:t>na</w:t>
      </w:r>
      <w:r w:rsidRPr="003F2E02">
        <w:t xml:space="preserve">prave načrtujejo, proizvajajo in prodajajo. </w:t>
      </w:r>
      <w:ins w:id="48" w:author="Doma" w:date="2016-08-21T19:16:00Z">
        <w:r w:rsidR="004E2804">
          <w:t>Za</w:t>
        </w:r>
      </w:ins>
      <w:del w:id="49" w:author="Doma" w:date="2016-08-21T19:15:00Z">
        <w:r w:rsidRPr="003F2E02" w:rsidDel="004E2804">
          <w:delText>Pri</w:delText>
        </w:r>
      </w:del>
      <w:r w:rsidRPr="003F2E02">
        <w:t xml:space="preserve"> IoT </w:t>
      </w:r>
      <w:ins w:id="50" w:author="Doma" w:date="2016-08-21T19:16:00Z">
        <w:r w:rsidR="004E2804">
          <w:t>je značilno,</w:t>
        </w:r>
      </w:ins>
      <w:ins w:id="51" w:author="Doma" w:date="2016-08-21T19:17:00Z">
        <w:r w:rsidR="0051013A">
          <w:t xml:space="preserve"> da se uporablja v panogah, ki </w:t>
        </w:r>
      </w:ins>
      <w:del w:id="52" w:author="Doma" w:date="2016-08-21T19:16:00Z">
        <w:r w:rsidRPr="003F2E02" w:rsidDel="004E2804">
          <w:delText xml:space="preserve">gre </w:delText>
        </w:r>
        <w:r w:rsidDel="004E2804">
          <w:delText>predvsem za</w:delText>
        </w:r>
      </w:del>
      <w:del w:id="53" w:author="Doma" w:date="2016-08-21T19:17:00Z">
        <w:r w:rsidDel="0051013A">
          <w:delText xml:space="preserve"> tehnologije, ki po</w:delText>
        </w:r>
        <w:r w:rsidRPr="003F2E02" w:rsidDel="0051013A">
          <w:delText>nujajo p</w:delText>
        </w:r>
        <w:r w:rsidDel="0051013A">
          <w:delText>odporo pametnim rešitvam v pa</w:delText>
        </w:r>
        <w:r w:rsidRPr="003F2E02" w:rsidDel="0051013A">
          <w:delText>nogah</w:delText>
        </w:r>
      </w:del>
      <w:del w:id="54" w:author="Doma" w:date="2016-08-21T19:16:00Z">
        <w:r w:rsidRPr="003F2E02" w:rsidDel="004E2804">
          <w:delText xml:space="preserve">, ki </w:delText>
        </w:r>
      </w:del>
      <w:r w:rsidRPr="003F2E02">
        <w:t xml:space="preserve">niso </w:t>
      </w:r>
      <w:r>
        <w:t>običajne</w:t>
      </w:r>
      <w:r w:rsidRPr="003F2E02">
        <w:t xml:space="preserve"> </w:t>
      </w:r>
      <w:r>
        <w:t xml:space="preserve">za </w:t>
      </w:r>
      <w:r w:rsidRPr="003F2E02">
        <w:t>IT.</w:t>
      </w:r>
      <w:r>
        <w:t xml:space="preserve"> Na kratko</w:t>
      </w:r>
      <w:r w:rsidRPr="003F2E02">
        <w:t xml:space="preserve">, </w:t>
      </w:r>
      <w:del w:id="55" w:author="Doma" w:date="2016-08-21T19:18:00Z">
        <w:r w:rsidRPr="003F2E02" w:rsidDel="0051013A">
          <w:delText>internet stvari</w:delText>
        </w:r>
      </w:del>
      <w:ins w:id="56" w:author="Doma" w:date="2016-08-21T19:18:00Z">
        <w:r w:rsidR="0051013A">
          <w:t>IoT</w:t>
        </w:r>
      </w:ins>
      <w:r w:rsidRPr="003F2E02">
        <w:t xml:space="preserve"> precej vsa</w:t>
      </w:r>
      <w:r>
        <w:t xml:space="preserve">kdanje </w:t>
      </w:r>
      <w:del w:id="57" w:author="Doma" w:date="2016-08-21T19:19:00Z">
        <w:r w:rsidDel="0051013A">
          <w:delText>»</w:delText>
        </w:r>
      </w:del>
      <w:r>
        <w:t>stvari</w:t>
      </w:r>
      <w:del w:id="58" w:author="Doma" w:date="2016-08-21T19:19:00Z">
        <w:r w:rsidDel="0051013A">
          <w:delText>«</w:delText>
        </w:r>
      </w:del>
      <w:r>
        <w:t xml:space="preserve"> poveže med se</w:t>
      </w:r>
      <w:r w:rsidRPr="003F2E02">
        <w:t xml:space="preserve">boj </w:t>
      </w:r>
      <w:r>
        <w:t>s pomočjo</w:t>
      </w:r>
      <w:r w:rsidRPr="003F2E02">
        <w:t xml:space="preserve"> interneta ali namenskih omrežij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15B8EAFA" w:rsidR="00D65621" w:rsidRDefault="007513F0" w:rsidP="00455F5D">
      <w:r>
        <w:t xml:space="preserve">Cilj </w:t>
      </w:r>
      <w:del w:id="59" w:author="Doma" w:date="2016-08-21T19:11:00Z">
        <w:r w:rsidDel="004E2804">
          <w:delText xml:space="preserve"> </w:delText>
        </w:r>
      </w:del>
      <w:r w:rsidR="00D65621">
        <w:t xml:space="preserve">IoT je avtomatizem, ki </w:t>
      </w:r>
      <w:ins w:id="60" w:author="Doma" w:date="2016-08-21T19:23:00Z">
        <w:r w:rsidR="0051013A">
          <w:t>omogoča</w:t>
        </w:r>
      </w:ins>
      <w:del w:id="61" w:author="Doma" w:date="2016-08-21T19:23:00Z">
        <w:r w:rsidR="00D65621" w:rsidDel="0051013A">
          <w:delText>prinaša</w:delText>
        </w:r>
      </w:del>
      <w:r w:rsidR="00D65621">
        <w:t xml:space="preserve"> boljšo izrabo obnovljivih in neobnovljivih virov, večje udobje in izboljšano varnost </w:t>
      </w:r>
      <w:del w:id="62" w:author="Doma" w:date="2016-08-21T19:19:00Z">
        <w:r w:rsidR="00D65621" w:rsidDel="0051013A">
          <w:delText>vseh</w:delText>
        </w:r>
      </w:del>
      <w:ins w:id="63" w:author="Doma" w:date="2016-08-21T19:19:00Z">
        <w:r w:rsidR="0051013A">
          <w:t>ljudi</w:t>
        </w:r>
      </w:ins>
      <w:r w:rsidR="00D65621">
        <w:t>. Pri nalogi smo se osredotočili na primer uporabe IoT za potrebe pametnega doma</w:t>
      </w:r>
      <w:ins w:id="64" w:author="Doma" w:date="2016-08-21T19:23:00Z">
        <w:r w:rsidR="0051013A">
          <w:t xml:space="preserve">. </w:t>
        </w:r>
      </w:ins>
      <w:del w:id="65" w:author="Doma" w:date="2016-08-21T19:23:00Z">
        <w:r w:rsidR="00D65621" w:rsidDel="0051013A">
          <w:delText>, p</w:delText>
        </w:r>
      </w:del>
      <w:ins w:id="66" w:author="Doma" w:date="2016-08-21T19:23:00Z">
        <w:r w:rsidR="0051013A">
          <w:t>P</w:t>
        </w:r>
      </w:ins>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4DEE24EC" w:rsidR="009D7E55" w:rsidRDefault="00455F5D" w:rsidP="009D7E55">
      <w:r>
        <w:t xml:space="preserve">Z razvojem računalništva so </w:t>
      </w:r>
      <w:r w:rsidR="00033801">
        <w:t>senzorske in aktuatorske</w:t>
      </w:r>
      <w:r>
        <w:t xml:space="preserve"> naprave postale cenovno dostopne. </w:t>
      </w:r>
      <w:ins w:id="67" w:author="Doma" w:date="2016-08-21T19:24:00Z">
        <w:r w:rsidR="0051013A">
          <w:t>D</w:t>
        </w:r>
      </w:ins>
      <w:del w:id="68" w:author="Doma" w:date="2016-08-21T19:24:00Z">
        <w:r w:rsidDel="0051013A">
          <w:delText>Tudi d</w:delText>
        </w:r>
      </w:del>
      <w:r>
        <w:t xml:space="preserve">ostop do </w:t>
      </w:r>
      <w:r w:rsidR="00D80472">
        <w:t>svetovnega spleta</w:t>
      </w:r>
      <w:r>
        <w:t xml:space="preserve"> </w:t>
      </w:r>
      <w:ins w:id="69" w:author="Doma" w:date="2016-08-21T19:24:00Z">
        <w:r w:rsidR="0051013A">
          <w:t xml:space="preserve">je postala </w:t>
        </w:r>
      </w:ins>
      <w:del w:id="70" w:author="Doma" w:date="2016-08-21T19:24:00Z">
        <w:r w:rsidDel="0051013A">
          <w:delText xml:space="preserve">se smatra kot </w:delText>
        </w:r>
      </w:del>
      <w:r>
        <w:t xml:space="preserve">osnovna življenska potrebščina. </w:t>
      </w:r>
      <w:r w:rsidR="00D80472">
        <w:t>Zaradi tega postaja ideja o internetu stvari popularna ravno v današnjem času.</w:t>
      </w:r>
    </w:p>
    <w:p w14:paraId="284B3A04" w14:textId="77777777" w:rsidR="00DD0007" w:rsidRDefault="00DD0007" w:rsidP="00CE669E">
      <w:bookmarkStart w:id="71" w:name="_Toc309712166"/>
      <w:bookmarkStart w:id="72" w:name="_Toc310788731"/>
      <w:bookmarkStart w:id="73" w:name="_Toc310788964"/>
      <w:bookmarkStart w:id="74" w:name="_Toc311024871"/>
      <w:bookmarkStart w:id="75" w:name="_Toc313614923"/>
      <w:bookmarkStart w:id="76" w:name="_Toc313865293"/>
      <w:bookmarkStart w:id="77" w:name="_Toc313865420"/>
      <w:bookmarkStart w:id="78" w:name="_Toc313871430"/>
      <w:bookmarkStart w:id="79" w:name="_Toc318438938"/>
    </w:p>
    <w:p w14:paraId="0C92FBD1" w14:textId="16414E59" w:rsidR="0010286D" w:rsidRDefault="007F0D5D" w:rsidP="00CE669E">
      <w:r>
        <w:t>N</w:t>
      </w:r>
      <w:r w:rsidR="00ED7D95">
        <w:t xml:space="preserve">a področju IoT </w:t>
      </w:r>
      <w:r>
        <w:t xml:space="preserve">obstaja </w:t>
      </w:r>
      <w:r w:rsidR="002B21A2">
        <w:t>več</w:t>
      </w:r>
      <w:ins w:id="80" w:author="Doma" w:date="2016-08-21T19:12:00Z">
        <w:r w:rsidR="004E2804">
          <w:t>,</w:t>
        </w:r>
      </w:ins>
      <w:r w:rsidR="00ED7D95">
        <w:t xml:space="preserve"> med</w:t>
      </w:r>
      <w:ins w:id="81" w:author="Doma" w:date="2016-08-21T19:12:00Z">
        <w:r w:rsidR="004E2804">
          <w:t xml:space="preserve"> </w:t>
        </w:r>
      </w:ins>
      <w:r w:rsidR="00ED7D95">
        <w:t>seboj nekompatibilnih</w:t>
      </w:r>
      <w:ins w:id="82" w:author="Doma" w:date="2016-08-21T19:13:00Z">
        <w:r w:rsidR="00073D7F">
          <w:t xml:space="preserve"> sistemov</w:t>
        </w:r>
      </w:ins>
      <w:del w:id="83" w:author="Doma" w:date="2016-08-21T19:27:00Z">
        <w:r w:rsidR="00ED7D95" w:rsidDel="00073D7F">
          <w:delText xml:space="preserve"> standardov</w:delText>
        </w:r>
      </w:del>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del w:id="84" w:author="Doma" w:date="2016-08-21T19:27:00Z">
        <w:r w:rsidR="006A1287" w:rsidDel="00073D7F">
          <w:delText xml:space="preserve"> </w:delText>
        </w:r>
        <w:r w:rsidR="006A1287" w:rsidRPr="004E2804" w:rsidDel="00073D7F">
          <w:rPr>
            <w:highlight w:val="yellow"/>
            <w:rPrChange w:id="85" w:author="Doma" w:date="2016-08-21T19:14:00Z">
              <w:rPr/>
            </w:rPrChange>
          </w:rPr>
          <w:delText>takšnih</w:delText>
        </w:r>
      </w:del>
      <w:ins w:id="86" w:author="Doma" w:date="2016-08-21T19:14:00Z">
        <w:r w:rsidR="004E2804">
          <w:t xml:space="preserve"> </w:t>
        </w:r>
        <w:r w:rsidR="004E2804" w:rsidRPr="00073D7F">
          <w:rPr>
            <w:rPrChange w:id="87" w:author="Doma" w:date="2016-08-21T19:28:00Z">
              <w:rPr/>
            </w:rPrChange>
          </w:rPr>
          <w:t>odprtokodnih</w:t>
        </w:r>
      </w:ins>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E6C27DC" w14:textId="77777777" w:rsidR="00073D7F" w:rsidRDefault="00CE1F5D" w:rsidP="00CE669E">
      <w:pPr>
        <w:rPr>
          <w:ins w:id="88" w:author="Doma" w:date="2016-08-21T19:29:00Z"/>
        </w:rPr>
      </w:pPr>
      <w:r>
        <w:lastRenderedPageBreak/>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Pr>
        <w:rPr>
          <w:ins w:id="89" w:author="Doma" w:date="2016-08-21T19:30:00Z"/>
        </w:rPr>
      </w:pPr>
    </w:p>
    <w:p w14:paraId="2A09935A" w14:textId="77777777" w:rsidR="00073D7F" w:rsidRDefault="00C77DEF" w:rsidP="00CE669E">
      <w:pPr>
        <w:rPr>
          <w:ins w:id="90" w:author="Doma" w:date="2016-08-21T19:30:00Z"/>
        </w:rPr>
      </w:pPr>
      <w:r>
        <w:t xml:space="preserve">V drugem delu bomo </w:t>
      </w:r>
      <w:del w:id="91" w:author="Doma" w:date="2016-08-21T19:29:00Z">
        <w:r w:rsidDel="00073D7F">
          <w:delText xml:space="preserve">omenili </w:delText>
        </w:r>
      </w:del>
      <w:ins w:id="92" w:author="Doma" w:date="2016-08-21T19:29:00Z">
        <w:r w:rsidR="00073D7F">
          <w:t xml:space="preserve">opisali </w:t>
        </w:r>
      </w:ins>
      <w:r>
        <w:t>p</w:t>
      </w:r>
      <w:r w:rsidR="004F7873">
        <w:t xml:space="preserve">rincip odprte kode in medsebojno primerjali </w:t>
      </w:r>
      <w:ins w:id="93" w:author="Doma" w:date="2016-08-21T19:29:00Z">
        <w:r w:rsidR="00073D7F">
          <w:t xml:space="preserve">nekatere </w:t>
        </w:r>
      </w:ins>
      <w:r w:rsidR="004F7873">
        <w:t>popularnejše licence odprte kode</w:t>
      </w:r>
      <w:r>
        <w:t xml:space="preserve">. </w:t>
      </w:r>
    </w:p>
    <w:p w14:paraId="1C2EA632" w14:textId="77777777" w:rsidR="00073D7F" w:rsidRDefault="00073D7F" w:rsidP="00CE669E">
      <w:pPr>
        <w:rPr>
          <w:ins w:id="94" w:author="Doma" w:date="2016-08-21T19:30:00Z"/>
        </w:rPr>
      </w:pPr>
    </w:p>
    <w:p w14:paraId="281ADAE0" w14:textId="4C66BB5C"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del w:id="95" w:author="Doma" w:date="2016-08-21T19:31:00Z">
        <w:r w:rsidR="004F7873" w:rsidDel="00073D7F">
          <w:delText>pa</w:delText>
        </w:r>
        <w:r w:rsidDel="00073D7F">
          <w:delText xml:space="preserve"> </w:delText>
        </w:r>
      </w:del>
      <w:r>
        <w:t xml:space="preserve">programski del, ki bo razdeljen na strežniški del in na odjemalca, t.j. mobilno aplikacijo za operacijski sistem iOS.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96" w:name="_Toc309712167"/>
      <w:bookmarkStart w:id="97" w:name="_Toc310788732"/>
      <w:bookmarkStart w:id="98" w:name="_Toc310788965"/>
      <w:bookmarkStart w:id="99" w:name="_Toc311024872"/>
      <w:bookmarkStart w:id="100" w:name="_Toc313614924"/>
      <w:bookmarkStart w:id="101" w:name="_Toc313865294"/>
      <w:bookmarkStart w:id="102" w:name="_Toc313865421"/>
      <w:bookmarkStart w:id="103" w:name="_Toc313871431"/>
      <w:bookmarkStart w:id="104" w:name="_Toc318438939"/>
      <w:bookmarkEnd w:id="71"/>
      <w:bookmarkEnd w:id="72"/>
      <w:bookmarkEnd w:id="73"/>
      <w:bookmarkEnd w:id="74"/>
      <w:bookmarkEnd w:id="75"/>
      <w:bookmarkEnd w:id="76"/>
      <w:bookmarkEnd w:id="77"/>
      <w:bookmarkEnd w:id="78"/>
      <w:bookmarkEnd w:id="79"/>
    </w:p>
    <w:p w14:paraId="3E863869" w14:textId="361FD2D8" w:rsidR="00CB224D" w:rsidRPr="00CB224D" w:rsidRDefault="00661BBB" w:rsidP="00CB224D">
      <w:pPr>
        <w:pStyle w:val="Heading1"/>
      </w:pPr>
      <w:bookmarkStart w:id="105" w:name="_Toc459561493"/>
      <w:r>
        <w:t>P</w:t>
      </w:r>
      <w:r w:rsidR="00442211">
        <w:t>ametna hiša</w:t>
      </w:r>
      <w:bookmarkEnd w:id="105"/>
    </w:p>
    <w:p w14:paraId="602999AA" w14:textId="4EAE1625" w:rsidR="007C5A88" w:rsidRDefault="005539FB" w:rsidP="005539FB">
      <w:r>
        <w:t xml:space="preserve">Pod pojmom pametna hiša se skriva </w:t>
      </w:r>
      <w:r w:rsidR="00C97C13">
        <w:t>mnogo</w:t>
      </w:r>
      <w:r>
        <w:t xml:space="preserve"> pametnih naprav</w:t>
      </w:r>
      <w:ins w:id="106" w:author="Doma" w:date="2016-08-21T19:34:00Z">
        <w:r w:rsidR="00073D7F">
          <w:t xml:space="preserve"> v hiši</w:t>
        </w:r>
      </w:ins>
      <w:r>
        <w:t xml:space="preserve">, ki jih kontrolira </w:t>
      </w:r>
      <w:r w:rsidR="00930812">
        <w:t xml:space="preserve">inteligenten </w:t>
      </w:r>
      <w:r>
        <w:t xml:space="preserve">centralni sistem. Tipično se </w:t>
      </w:r>
      <w:del w:id="107" w:author="Doma" w:date="2016-08-21T19:36:00Z">
        <w:r w:rsidR="00C97C13" w:rsidDel="00073D7F">
          <w:delText xml:space="preserve"> </w:delText>
        </w:r>
      </w:del>
      <w:ins w:id="108" w:author="Doma" w:date="2016-08-21T19:36:00Z">
        <w:r w:rsidR="00073D7F">
          <w:t>le-</w:t>
        </w:r>
      </w:ins>
      <w:r w:rsidR="00C97C13">
        <w:t>ta</w:t>
      </w:r>
      <w:r>
        <w:t xml:space="preserve"> povezuje z </w:t>
      </w:r>
      <w:r w:rsidR="0050790D">
        <w:t>računalniškim</w:t>
      </w:r>
      <w:r>
        <w:t xml:space="preserve"> oblak</w:t>
      </w:r>
      <w:r w:rsidR="0050790D">
        <w:t>om</w:t>
      </w:r>
      <w:r>
        <w:t xml:space="preserve">, nanj </w:t>
      </w:r>
      <w:r w:rsidR="00930812">
        <w:t xml:space="preserve">pa </w:t>
      </w:r>
      <w:r>
        <w:t>se prav tako</w:t>
      </w:r>
      <w:ins w:id="109" w:author="Doma" w:date="2016-08-21T19:37:00Z">
        <w:r w:rsidR="00073D7F">
          <w:t xml:space="preserve"> lahko</w:t>
        </w:r>
      </w:ins>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125C7D07" w:rsidR="007C5A88" w:rsidRDefault="00A94E6C" w:rsidP="003762D6">
      <w:pPr>
        <w:pStyle w:val="ListParagraph"/>
        <w:numPr>
          <w:ilvl w:val="0"/>
          <w:numId w:val="35"/>
        </w:numPr>
      </w:pPr>
      <w:r>
        <w:t>Luči</w:t>
      </w:r>
    </w:p>
    <w:p w14:paraId="26E077F1" w14:textId="5B396C67" w:rsidR="00A94E6C" w:rsidRDefault="00A94E6C" w:rsidP="00A94E6C">
      <w:pPr>
        <w:pStyle w:val="ListParagraph"/>
        <w:numPr>
          <w:ilvl w:val="0"/>
          <w:numId w:val="35"/>
        </w:numPr>
      </w:pPr>
      <w:r>
        <w:t>Senzor gibanja</w:t>
      </w:r>
    </w:p>
    <w:p w14:paraId="7D55AF77" w14:textId="42666B3B" w:rsidR="00A94E6C" w:rsidRDefault="00A94E6C" w:rsidP="00A94E6C">
      <w:pPr>
        <w:pStyle w:val="ListParagraph"/>
        <w:numPr>
          <w:ilvl w:val="0"/>
          <w:numId w:val="35"/>
        </w:numPr>
      </w:pPr>
      <w:r>
        <w:t>Kamera</w:t>
      </w:r>
    </w:p>
    <w:p w14:paraId="45009524" w14:textId="3FE3D0E0" w:rsidR="00A94E6C" w:rsidRDefault="00A94E6C" w:rsidP="00A94E6C">
      <w:pPr>
        <w:pStyle w:val="ListParagraph"/>
        <w:numPr>
          <w:ilvl w:val="0"/>
          <w:numId w:val="35"/>
        </w:numPr>
      </w:pPr>
      <w:r>
        <w:t>Senzor dima</w:t>
      </w:r>
    </w:p>
    <w:p w14:paraId="6E2C9883" w14:textId="21A48080" w:rsidR="00A94E6C" w:rsidRDefault="00E11965" w:rsidP="00A94E6C">
      <w:pPr>
        <w:pStyle w:val="ListParagraph"/>
        <w:numPr>
          <w:ilvl w:val="0"/>
          <w:numId w:val="35"/>
        </w:numPr>
      </w:pPr>
      <w:r>
        <w:t>Elektronske k</w:t>
      </w:r>
      <w:r w:rsidR="00A94E6C">
        <w:t>ljučavnice</w:t>
      </w:r>
    </w:p>
    <w:p w14:paraId="6C26CF45" w14:textId="5A92128D" w:rsidR="00E11965" w:rsidRDefault="00A94E6C" w:rsidP="00E11965">
      <w:pPr>
        <w:pStyle w:val="ListParagraph"/>
        <w:numPr>
          <w:ilvl w:val="0"/>
          <w:numId w:val="35"/>
        </w:numPr>
      </w:pPr>
      <w:r>
        <w:t>Napajalne vtičnice</w:t>
      </w:r>
    </w:p>
    <w:p w14:paraId="671C45A2" w14:textId="3E153699" w:rsidR="00E11965" w:rsidRDefault="00A94E6C" w:rsidP="0021747A">
      <w:pPr>
        <w:pStyle w:val="ListParagraph"/>
        <w:numPr>
          <w:ilvl w:val="0"/>
          <w:numId w:val="35"/>
        </w:numPr>
      </w:pPr>
      <w:r>
        <w:t>Termostat za centralno ogrevanje</w:t>
      </w:r>
    </w:p>
    <w:p w14:paraId="5C5F703C" w14:textId="0BA5AB1F" w:rsidR="00A94E6C" w:rsidRDefault="008D430F" w:rsidP="00A94E6C">
      <w:pPr>
        <w:pStyle w:val="ListParagraph"/>
        <w:numPr>
          <w:ilvl w:val="0"/>
          <w:numId w:val="35"/>
        </w:numPr>
      </w:pPr>
      <w:r>
        <w:t>Elektronsk</w:t>
      </w:r>
      <w:ins w:id="110" w:author="Doma" w:date="2016-08-21T19:37:00Z">
        <w:r w:rsidR="000A5270">
          <w:t>o vodena senčila</w:t>
        </w:r>
      </w:ins>
      <w:del w:id="111" w:author="Doma" w:date="2016-08-21T19:37:00Z">
        <w:r w:rsidDel="000A5270">
          <w:delText>e rol</w:delText>
        </w:r>
        <w:r w:rsidR="00A94E6C" w:rsidDel="000A5270">
          <w:delText>ete</w:delText>
        </w:r>
      </w:del>
    </w:p>
    <w:p w14:paraId="3E0A5976" w14:textId="193177A3" w:rsidR="00A94E6C" w:rsidRDefault="00A94E6C" w:rsidP="00A94E6C">
      <w:pPr>
        <w:pStyle w:val="ListParagraph"/>
        <w:numPr>
          <w:ilvl w:val="0"/>
          <w:numId w:val="35"/>
        </w:numPr>
      </w:pPr>
      <w:r>
        <w:t>Senzor vlage</w:t>
      </w:r>
    </w:p>
    <w:p w14:paraId="3F0F26C2" w14:textId="434EC807" w:rsidR="009E59FB" w:rsidRDefault="009E59FB" w:rsidP="00A94E6C">
      <w:pPr>
        <w:pStyle w:val="ListParagraph"/>
        <w:numPr>
          <w:ilvl w:val="0"/>
          <w:numId w:val="35"/>
        </w:numPr>
      </w:pPr>
      <w:r>
        <w:t>Senzor svetlosti v prostoru</w:t>
      </w:r>
    </w:p>
    <w:p w14:paraId="19C76C07" w14:textId="7C6A6883" w:rsidR="00A94E6C" w:rsidRDefault="00A94E6C" w:rsidP="00E11965">
      <w:pPr>
        <w:pStyle w:val="ListParagraph"/>
        <w:numPr>
          <w:ilvl w:val="0"/>
          <w:numId w:val="35"/>
        </w:numPr>
      </w:pPr>
      <w:r>
        <w:t>Vremenska postaja</w:t>
      </w:r>
    </w:p>
    <w:p w14:paraId="3EE2657F" w14:textId="0E5C9F6B" w:rsidR="00E11965" w:rsidRDefault="00E11965" w:rsidP="00E11965">
      <w:pPr>
        <w:pStyle w:val="ListParagraph"/>
        <w:numPr>
          <w:ilvl w:val="0"/>
          <w:numId w:val="35"/>
        </w:numPr>
      </w:pPr>
      <w:r>
        <w:t>Polnilne postaje za električna prevozna sredstva</w:t>
      </w:r>
    </w:p>
    <w:p w14:paraId="3788E2DA" w14:textId="0C4DE6A0" w:rsidR="00E11965" w:rsidRDefault="00E11965" w:rsidP="00E11965">
      <w:pPr>
        <w:pStyle w:val="ListParagraph"/>
        <w:numPr>
          <w:ilvl w:val="0"/>
          <w:numId w:val="35"/>
        </w:numPr>
      </w:pPr>
      <w:r>
        <w:t>Kontroler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sidRPr="000A5270">
        <w:rPr>
          <w:noProof/>
          <w:highlight w:val="yellow"/>
          <w:lang w:eastAsia="sl-SI"/>
          <w:rPrChange w:id="112" w:author="Doma" w:date="2016-08-21T19:38:00Z">
            <w:rPr>
              <w:noProof/>
              <w:lang w:eastAsia="sl-SI"/>
            </w:rPr>
          </w:rPrChange>
        </w:rPr>
        <w:lastRenderedPageBreak/>
        <w:drawing>
          <wp:inline distT="0" distB="0" distL="0" distR="0" wp14:anchorId="639B7CCF" wp14:editId="3D74DB97">
            <wp:extent cx="5306750" cy="38693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2242"/>
                    </a:xfrm>
                    <a:prstGeom prst="rect">
                      <a:avLst/>
                    </a:prstGeom>
                    <a:noFill/>
                    <a:ln>
                      <a:noFill/>
                    </a:ln>
                  </pic:spPr>
                </pic:pic>
              </a:graphicData>
            </a:graphic>
          </wp:inline>
        </w:drawing>
      </w:r>
    </w:p>
    <w:p w14:paraId="1725485A" w14:textId="1D8D035F" w:rsidR="00AD0B3A" w:rsidRDefault="00036EEB" w:rsidP="003762D6">
      <w:pPr>
        <w:jc w:val="center"/>
      </w:pPr>
      <w:bookmarkStart w:id="113" w:name="_Toc459561471"/>
      <w:r>
        <w:t xml:space="preserve">Slika </w:t>
      </w:r>
      <w:r>
        <w:fldChar w:fldCharType="begin"/>
      </w:r>
      <w:r>
        <w:instrText xml:space="preserve"> SEQ Slika \* ARABIC </w:instrText>
      </w:r>
      <w:r>
        <w:fldChar w:fldCharType="separate"/>
      </w:r>
      <w:r w:rsidR="00D57A71">
        <w:rPr>
          <w:noProof/>
        </w:rPr>
        <w:t>1</w:t>
      </w:r>
      <w:r>
        <w:fldChar w:fldCharType="end"/>
      </w:r>
      <w:r>
        <w:t>: Primer</w:t>
      </w:r>
      <w:del w:id="114" w:author="Doma" w:date="2016-08-21T19:39:00Z">
        <w:r w:rsidDel="000A5270">
          <w:delText>:</w:delText>
        </w:r>
      </w:del>
      <w:r>
        <w:t xml:space="preserve"> </w:t>
      </w:r>
      <w:ins w:id="115" w:author="Doma" w:date="2016-08-21T19:39:00Z">
        <w:r w:rsidR="000A5270">
          <w:t>s</w:t>
        </w:r>
      </w:ins>
      <w:del w:id="116" w:author="Doma" w:date="2016-08-21T19:39:00Z">
        <w:r w:rsidDel="000A5270">
          <w:delText>S</w:delText>
        </w:r>
      </w:del>
      <w:r>
        <w:t>hem</w:t>
      </w:r>
      <w:ins w:id="117" w:author="Doma" w:date="2016-08-21T19:39:00Z">
        <w:r w:rsidR="000A5270">
          <w:t>e</w:t>
        </w:r>
      </w:ins>
      <w:del w:id="118" w:author="Doma" w:date="2016-08-21T19:39:00Z">
        <w:r w:rsidDel="000A5270">
          <w:delText>a</w:delText>
        </w:r>
      </w:del>
      <w:r>
        <w:t xml:space="preserve"> pametne hiše</w:t>
      </w:r>
      <w:bookmarkEnd w:id="113"/>
    </w:p>
    <w:p w14:paraId="6602D718" w14:textId="7DB23973" w:rsidR="00CB224D" w:rsidRDefault="00CB224D" w:rsidP="00E11965">
      <w:pPr>
        <w:pStyle w:val="Heading2"/>
      </w:pPr>
      <w:bookmarkStart w:id="119" w:name="_Toc459561494"/>
      <w:r>
        <w:t>IoT</w:t>
      </w:r>
      <w:bookmarkEnd w:id="119"/>
    </w:p>
    <w:p w14:paraId="438B46D1" w14:textId="53CA69B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ins w:id="120" w:author="Doma" w:date="2016-08-21T19:40:00Z">
        <w:r w:rsidR="000A5270">
          <w:t xml:space="preserve"> Ashton</w:t>
        </w:r>
      </w:ins>
      <w:r w:rsidR="00731C1F">
        <w:t xml:space="preserve"> </w:t>
      </w:r>
      <w:r w:rsidR="00675E07">
        <w:t>j</w:t>
      </w:r>
      <w:r w:rsidR="00FA514D" w:rsidRPr="00FA514D">
        <w:t>e ustanovitelj laboratorija Auto-ID Center na MIT (Massachusetts Institute of Technology), ki se je pričel ukvarjati z identifikacijo</w:t>
      </w:r>
      <w:ins w:id="121" w:author="Doma" w:date="2016-08-21T19:42:00Z">
        <w:r w:rsidR="000A5270">
          <w:t xml:space="preserve"> RFID</w:t>
        </w:r>
      </w:ins>
      <w:r w:rsidR="00FA514D" w:rsidRPr="00FA514D">
        <w:t xml:space="preserve"> in sprožil </w:t>
      </w:r>
      <w:ins w:id="122" w:author="Doma" w:date="2016-08-21T19:42:00Z">
        <w:r w:rsidR="000A5270">
          <w:t>to</w:t>
        </w:r>
      </w:ins>
      <w:del w:id="123" w:author="Doma" w:date="2016-08-21T19:41:00Z">
        <w:r w:rsidR="00FA514D" w:rsidRPr="00FA514D" w:rsidDel="000A5270">
          <w:delText>to</w:delText>
        </w:r>
      </w:del>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146C80DC" w:rsidR="00C1441E" w:rsidRDefault="00675E07" w:rsidP="00CE669E">
      <w:r>
        <w:t>IoT</w:t>
      </w:r>
      <w:r w:rsidRPr="00675E07">
        <w:t xml:space="preserve"> je koncept povezovan</w:t>
      </w:r>
      <w:r w:rsidR="00E83A44">
        <w:t>ja katere</w:t>
      </w:r>
      <w:r w:rsidRPr="00675E07">
        <w:t>koli naprav</w:t>
      </w:r>
      <w:del w:id="124" w:author="Doma" w:date="2016-08-21T19:45:00Z">
        <w:r w:rsidRPr="00675E07" w:rsidDel="000A5270">
          <w:delText>e</w:delText>
        </w:r>
      </w:del>
      <w:r w:rsidRPr="00675E07">
        <w:t>, ki omogoča</w:t>
      </w:r>
      <w:ins w:id="125" w:author="Doma" w:date="2016-08-21T19:45:00Z">
        <w:r w:rsidR="000A5270">
          <w:t>jo</w:t>
        </w:r>
      </w:ins>
      <w:r w:rsidRPr="00675E07">
        <w:t xml:space="preserve"> povezljivost v internet. </w:t>
      </w:r>
      <w:r w:rsidR="00E83A44">
        <w:t>L</w:t>
      </w:r>
      <w:r w:rsidRPr="00675E07">
        <w:t>ahko</w:t>
      </w:r>
      <w:r w:rsidR="00E83A44">
        <w:t xml:space="preserve"> bi</w:t>
      </w:r>
      <w:r w:rsidRPr="00675E07">
        <w:t xml:space="preserve"> rekli, </w:t>
      </w:r>
      <w:ins w:id="126" w:author="Doma" w:date="2016-08-21T19:45:00Z">
        <w:r w:rsidR="000A5270">
          <w:t xml:space="preserve">obsega vse naprave ki jim lahko </w:t>
        </w:r>
      </w:ins>
      <w:del w:id="127" w:author="Doma" w:date="2016-08-21T19:45:00Z">
        <w:r w:rsidRPr="00675E07" w:rsidDel="000A5270">
          <w:delText xml:space="preserve">vse </w:delText>
        </w:r>
        <w:r w:rsidR="00C1441E" w:rsidDel="000A5270">
          <w:delText>čemu</w:delText>
        </w:r>
        <w:r w:rsidRPr="00675E07" w:rsidDel="000A5270">
          <w:delText xml:space="preserve"> lahko </w:delText>
        </w:r>
      </w:del>
      <w:r w:rsidRPr="00675E07">
        <w:t xml:space="preserve">dodelimo IP naslov. </w:t>
      </w:r>
      <w:ins w:id="128" w:author="Doma" w:date="2016-08-21T19:46:00Z">
        <w:r w:rsidR="000A5270">
          <w:t>Povezovanje</w:t>
        </w:r>
      </w:ins>
      <w:del w:id="129" w:author="Doma" w:date="2016-08-21T19:46:00Z">
        <w:r w:rsidRPr="00675E07" w:rsidDel="000A5270">
          <w:delText>To</w:delText>
        </w:r>
      </w:del>
      <w:r w:rsidRPr="00675E07">
        <w:t xml:space="preserve"> vključuje </w:t>
      </w:r>
      <w:ins w:id="130" w:author="Doma" w:date="2016-08-21T19:46:00Z">
        <w:r w:rsidR="000A5270">
          <w:t xml:space="preserve"> na primer </w:t>
        </w:r>
      </w:ins>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0D7B14A5" w:rsidR="00711B71" w:rsidRDefault="00C1441E" w:rsidP="00CB224D">
      <w:r w:rsidRPr="00C1441E">
        <w:t>Internet stvari predstavlja enega izmed stebrov interneta prihodnosti, ki bo z uporabo standardiziranih komunikacijskih protokolov in o</w:t>
      </w:r>
      <w:r w:rsidR="00286720">
        <w:t>mrežne infrastrukture, sposoben</w:t>
      </w:r>
      <w:r w:rsidRPr="00C1441E">
        <w:t xml:space="preserve"> </w:t>
      </w:r>
      <w:r w:rsidR="006E00D1">
        <w:t>samodejne</w:t>
      </w:r>
      <w:r w:rsidRPr="00C1441E">
        <w:t xml:space="preserve"> konfiguracije</w:t>
      </w:r>
      <w:ins w:id="131" w:author="Doma" w:date="2016-08-21T19:49:00Z">
        <w:r w:rsidR="00C579EB">
          <w:t>. Prav tako bo</w:t>
        </w:r>
      </w:ins>
      <w:del w:id="132" w:author="Doma" w:date="2016-08-21T19:49:00Z">
        <w:r w:rsidRPr="00C1441E" w:rsidDel="00C579EB">
          <w:delText>,</w:delText>
        </w:r>
      </w:del>
      <w:r w:rsidRPr="00C1441E">
        <w:t xml:space="preserve"> razširil Internet na heterogene fizične in navidezne stvari, ki nas obdajajo v vsakdanjem življenju. Te stvari bodo komunicirale med seboj ali s </w:t>
      </w:r>
      <w:r w:rsidRPr="00C1441E">
        <w:lastRenderedPageBreak/>
        <w:t>končnimi uporabniki in tako z novo dodano vrednostjo v obliki informacije o stvarnem stanju postale aktivne udeleženke procesov na različnih področjih človeškega udejstvovanja. Ta koncept zahteva rešitev številnih izzivov na različnih področjih, hkrati pa odpira priložnosti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133" w:name="_Toc459561495"/>
      <w:r>
        <w:t xml:space="preserve">Arhitektura </w:t>
      </w:r>
      <w:r w:rsidR="00B91004">
        <w:t>IoT</w:t>
      </w:r>
      <w:r>
        <w:t xml:space="preserve"> sistemov</w:t>
      </w:r>
      <w:bookmarkEnd w:id="133"/>
      <w:r w:rsidR="00B91004">
        <w:t xml:space="preserve"> </w:t>
      </w:r>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eastAsia="sl-SI"/>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134" w:name="_Toc459561472"/>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134"/>
      <w:r w:rsidR="00CA2933">
        <w:fldChar w:fldCharType="end"/>
      </w:r>
    </w:p>
    <w:p w14:paraId="0C6CFA21" w14:textId="77777777" w:rsidR="00335F41" w:rsidRPr="00335F41" w:rsidRDefault="00335F41" w:rsidP="00335F41"/>
    <w:p w14:paraId="6C3C8C0C" w14:textId="77777777" w:rsidR="002D62DE" w:rsidRDefault="00B91004" w:rsidP="00146D43">
      <w:pPr>
        <w:rPr>
          <w:ins w:id="135" w:author="Doma" w:date="2016-08-21T20:05:00Z"/>
        </w:rPr>
      </w:pPr>
      <w:r>
        <w:lastRenderedPageBreak/>
        <w:t xml:space="preserve">Pogosto so IoT naprave </w:t>
      </w:r>
      <w:del w:id="136" w:author="Doma" w:date="2016-08-21T19:56:00Z">
        <w:r w:rsidDel="00C579EB">
          <w:delText xml:space="preserve">naprave </w:delText>
        </w:r>
      </w:del>
      <w:r>
        <w:t>na</w:t>
      </w:r>
      <w:ins w:id="137" w:author="Doma" w:date="2016-08-21T19:55:00Z">
        <w:r w:rsidR="00C579EB">
          <w:t>menjene</w:t>
        </w:r>
      </w:ins>
      <w:del w:id="138" w:author="Doma" w:date="2016-08-21T19:55:00Z">
        <w:r w:rsidDel="00C579EB">
          <w:delText>rejene</w:delText>
        </w:r>
      </w:del>
      <w:r>
        <w:t xml:space="preserve"> za specifične primere uporabe. Za </w:t>
      </w:r>
      <w:ins w:id="139" w:author="Doma" w:date="2016-08-21T19:59:00Z">
        <w:r w:rsidR="002D62DE">
          <w:t>izboljšano uporabnost oziroma izkoristek</w:t>
        </w:r>
      </w:ins>
      <w:del w:id="140" w:author="Doma" w:date="2016-08-21T19:59:00Z">
        <w:r w:rsidDel="002D62DE">
          <w:delText>bolj</w:delText>
        </w:r>
      </w:del>
      <w:ins w:id="141" w:author="Doma" w:date="2016-08-21T19:57:00Z">
        <w:r w:rsidR="002D62DE">
          <w:t xml:space="preserve"> naprav</w:t>
        </w:r>
      </w:ins>
      <w:ins w:id="142" w:author="Doma" w:date="2016-08-21T20:00:00Z">
        <w:r w:rsidR="002D62DE">
          <w:t>,</w:t>
        </w:r>
      </w:ins>
      <w:ins w:id="143" w:author="Doma" w:date="2016-08-21T19:57:00Z">
        <w:r w:rsidR="002D62DE">
          <w:t xml:space="preserve"> na primer</w:t>
        </w:r>
      </w:ins>
      <w:del w:id="144" w:author="Doma" w:date="2016-08-21T19:57:00Z">
        <w:r w:rsidDel="002D62DE">
          <w:delText>šo izrabo</w:delText>
        </w:r>
      </w:del>
      <w:del w:id="145" w:author="Doma" w:date="2016-08-21T19:58:00Z">
        <w:r w:rsidDel="002D62DE">
          <w:delText>, recimo</w:delText>
        </w:r>
      </w:del>
      <w:r>
        <w:t xml:space="preserve"> za potrebe pametnih mest</w:t>
      </w:r>
      <w:ins w:id="146" w:author="Doma" w:date="2016-08-21T20:00:00Z">
        <w:r w:rsidR="002D62DE">
          <w:t>,</w:t>
        </w:r>
      </w:ins>
      <w:r>
        <w:t xml:space="preserve"> je nujno, da</w:t>
      </w:r>
      <w:del w:id="147" w:author="Doma" w:date="2016-08-21T20:01:00Z">
        <w:r w:rsidDel="002D62DE">
          <w:delText xml:space="preserve"> se</w:delText>
        </w:r>
      </w:del>
      <w:r>
        <w:t xml:space="preserve"> naprave medsebojno </w:t>
      </w:r>
      <w:ins w:id="148" w:author="Doma" w:date="2016-08-21T20:01:00Z">
        <w:r w:rsidR="002D62DE">
          <w:t>komunicirajo</w:t>
        </w:r>
      </w:ins>
      <w:del w:id="149" w:author="Doma" w:date="2016-08-21T20:01:00Z">
        <w:r w:rsidDel="002D62DE">
          <w:delText>povezujejo</w:delText>
        </w:r>
      </w:del>
      <w:r>
        <w:t xml:space="preserve"> in </w:t>
      </w:r>
      <w:ins w:id="150" w:author="Doma" w:date="2016-08-21T20:01:00Z">
        <w:r w:rsidR="002D62DE">
          <w:t xml:space="preserve">so na nek način povezane v mrežo oziroma </w:t>
        </w:r>
      </w:ins>
      <w:r>
        <w:t xml:space="preserve">vedo druga za drugo. Na podlagi podatkov iz senzorskih naprav ter inteligentnih algoritmov so lahko aktuatorji optimalno upravljani. S </w:t>
      </w:r>
      <w:ins w:id="151" w:author="Doma" w:date="2016-08-21T20:04:00Z">
        <w:r w:rsidR="002D62DE">
          <w:t>povezovanjem</w:t>
        </w:r>
      </w:ins>
      <w:del w:id="152" w:author="Doma" w:date="2016-08-21T20:04:00Z">
        <w:r w:rsidDel="002D62DE">
          <w:delText>tem</w:delText>
        </w:r>
      </w:del>
      <w:r>
        <w:t xml:space="preserve"> izboljšamo rabo virov, </w:t>
      </w:r>
      <w:ins w:id="153" w:author="Doma" w:date="2016-08-21T20:04:00Z">
        <w:r w:rsidR="002D62DE">
          <w:t>povečamo</w:t>
        </w:r>
      </w:ins>
      <w:del w:id="154" w:author="Doma" w:date="2016-08-21T20:04:00Z">
        <w:r w:rsidDel="002D62DE">
          <w:delText>izboljšamo</w:delText>
        </w:r>
      </w:del>
      <w:r>
        <w:t xml:space="preserve"> udobje in </w:t>
      </w:r>
      <w:del w:id="155" w:author="Doma" w:date="2016-08-21T20:05:00Z">
        <w:r w:rsidDel="002D62DE">
          <w:delText xml:space="preserve">povečujemo človekovo </w:delText>
        </w:r>
      </w:del>
      <w:r>
        <w:t>varnost</w:t>
      </w:r>
      <w:ins w:id="156" w:author="Doma" w:date="2016-08-21T20:05:00Z">
        <w:r w:rsidR="002D62DE">
          <w:t xml:space="preserve"> ljudi</w:t>
        </w:r>
      </w:ins>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Pr>
        <w:rPr>
          <w:ins w:id="157" w:author="Doma" w:date="2016-08-21T20:05:00Z"/>
        </w:rPr>
      </w:pPr>
    </w:p>
    <w:p w14:paraId="09639C8F" w14:textId="69D59155" w:rsidR="00B91004" w:rsidRDefault="00B91004" w:rsidP="00146D43">
      <w:r>
        <w:t xml:space="preserve">Nekaj </w:t>
      </w:r>
      <w:ins w:id="158" w:author="Doma" w:date="2016-08-21T20:03:00Z">
        <w:r w:rsidR="002D62DE">
          <w:t>izzivov</w:t>
        </w:r>
      </w:ins>
      <w:del w:id="159" w:author="Doma" w:date="2016-08-21T20:03:00Z">
        <w:r w:rsidDel="002D62DE">
          <w:delText>problemov</w:delText>
        </w:r>
      </w:del>
      <w:r>
        <w:t xml:space="preserve"> s katerimi se srečujemo ob integraciji IoT naprav:</w:t>
      </w:r>
    </w:p>
    <w:p w14:paraId="4D79D597" w14:textId="77777777" w:rsidR="00B91004" w:rsidRDefault="00B91004" w:rsidP="00B91004">
      <w:pPr>
        <w:pStyle w:val="ListParagraph"/>
        <w:numPr>
          <w:ilvl w:val="0"/>
          <w:numId w:val="35"/>
        </w:numPr>
      </w:pPr>
      <w:r>
        <w:t>možnost posodabljanja in interoperabilnost</w:t>
      </w:r>
    </w:p>
    <w:p w14:paraId="5603F22C" w14:textId="77777777" w:rsidR="00B91004" w:rsidRDefault="00B91004" w:rsidP="00B91004">
      <w:pPr>
        <w:pStyle w:val="ListParagraph"/>
        <w:numPr>
          <w:ilvl w:val="0"/>
          <w:numId w:val="35"/>
        </w:numPr>
      </w:pPr>
      <w:r>
        <w:t>zmogljivost in razširljivost</w:t>
      </w:r>
    </w:p>
    <w:p w14:paraId="706E6689" w14:textId="77777777" w:rsidR="00B91004" w:rsidRDefault="00B91004" w:rsidP="00B91004">
      <w:pPr>
        <w:pStyle w:val="ListParagraph"/>
        <w:numPr>
          <w:ilvl w:val="0"/>
          <w:numId w:val="35"/>
        </w:numPr>
      </w:pPr>
      <w:r>
        <w:t>zaupnost, varnost in zasebnost</w:t>
      </w:r>
    </w:p>
    <w:p w14:paraId="56608CD4" w14:textId="77777777" w:rsidR="00B91004" w:rsidRDefault="00B91004"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160" w:name="_Toc459561496"/>
      <w:r>
        <w:t>Komunikacijski protokoli IoT naprav</w:t>
      </w:r>
      <w:bookmarkEnd w:id="160"/>
    </w:p>
    <w:p w14:paraId="225561DC" w14:textId="71DC481A" w:rsidR="00146D43" w:rsidRPr="00146D43" w:rsidRDefault="00146D43" w:rsidP="00146D43">
      <w:r>
        <w:t>Kot je bilo omenjeno v neformalni definiciji</w:t>
      </w:r>
      <w:ins w:id="161" w:author="Doma" w:date="2016-08-21T20:06:00Z">
        <w:r w:rsidR="002D62DE">
          <w:t>,</w:t>
        </w:r>
      </w:ins>
      <w:r>
        <w:t xml:space="preserve"> </w:t>
      </w:r>
      <w:ins w:id="162" w:author="Doma" w:date="2016-08-21T20:05:00Z">
        <w:r w:rsidR="002D62DE">
          <w:t>j</w:t>
        </w:r>
        <w:r w:rsidR="00F01CED">
          <w:t>e</w:t>
        </w:r>
      </w:ins>
      <w:del w:id="163" w:author="Doma" w:date="2016-08-21T20:05:00Z">
        <w:r w:rsidDel="002D62DE">
          <w:delText>mora</w:delText>
        </w:r>
      </w:del>
      <w:r>
        <w:t xml:space="preserve"> IoT naprav</w:t>
      </w:r>
      <w:ins w:id="164" w:author="Doma" w:date="2016-08-21T20:06:00Z">
        <w:r w:rsidR="00F01CED">
          <w:t>a,</w:t>
        </w:r>
      </w:ins>
      <w:ins w:id="165" w:author="Doma" w:date="2016-08-21T20:08:00Z">
        <w:r w:rsidR="00F01CED">
          <w:t xml:space="preserve"> naprava, </w:t>
        </w:r>
      </w:ins>
      <w:ins w:id="166" w:author="Doma" w:date="2016-08-21T20:07:00Z">
        <w:r w:rsidR="00F01CED">
          <w:t>k</w:t>
        </w:r>
      </w:ins>
      <w:ins w:id="167" w:author="Doma" w:date="2016-08-21T20:06:00Z">
        <w:r w:rsidR="00F01CED">
          <w:t xml:space="preserve">i </w:t>
        </w:r>
      </w:ins>
      <w:ins w:id="168" w:author="Doma" w:date="2016-08-21T20:07:00Z">
        <w:r w:rsidR="00F01CED">
          <w:t>ima</w:t>
        </w:r>
      </w:ins>
      <w:ins w:id="169" w:author="Doma" w:date="2016-08-21T20:06:00Z">
        <w:r w:rsidR="002D62DE">
          <w:t xml:space="preserve"> </w:t>
        </w:r>
      </w:ins>
      <w:del w:id="170" w:author="Doma" w:date="2016-08-21T20:06:00Z">
        <w:r w:rsidDel="002D62DE">
          <w:delText xml:space="preserve">a imeti </w:delText>
        </w:r>
      </w:del>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171" w:name="_Toc459561497"/>
      <w:r>
        <w:t>TCP/</w:t>
      </w:r>
      <w:r w:rsidR="00B91004">
        <w:t>IP</w:t>
      </w:r>
      <w:bookmarkEnd w:id="171"/>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341B69F2" w:rsidR="00B91004" w:rsidRDefault="00B91004" w:rsidP="00B91004">
      <w:r>
        <w:t xml:space="preserve">Protokol IP se v TCP/IP skladu nahaja na internetni plasti. Trenutno prevladuje IP verzije 4, katerega naslovni prostor je že izčrpan. Predvideva se, da bo do leta 2020 v splet povezanih 30 miljard stvari, medtem ko naslovni prostor IP verzije 4 ponuja zgolj 4 miljarde IP naslovov. Trenutno se za ohranjanje naslovov uporablja NAT, ki prepisuje IP naslove, na prehodu v lokalno omrežje. Ob hitrem razvoju te kategorije naprav pa tudi metoda prepisovanja spletnih naslovov ne bo </w:t>
      </w:r>
      <w:ins w:id="172" w:author="Doma" w:date="2016-08-21T20:09:00Z">
        <w:r w:rsidR="00F01CED">
          <w:t>več zadoščala</w:t>
        </w:r>
      </w:ins>
      <w:del w:id="173" w:author="Doma" w:date="2016-08-21T20:09:00Z">
        <w:r w:rsidDel="00F01CED">
          <w:delText>dovolj</w:delText>
        </w:r>
      </w:del>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1ABC3C89" w:rsidR="00B91004" w:rsidRDefault="00B91004" w:rsidP="00CE669E">
      <w:r>
        <w:t xml:space="preserve">Rešitev </w:t>
      </w:r>
      <w:ins w:id="174" w:author="Doma" w:date="2016-08-21T20:09:00Z">
        <w:r w:rsidR="00F01CED">
          <w:t>navedenega</w:t>
        </w:r>
      </w:ins>
      <w:del w:id="175" w:author="Doma" w:date="2016-08-21T20:09:00Z">
        <w:r w:rsidDel="00F01CED">
          <w:delText>tega</w:delText>
        </w:r>
      </w:del>
      <w:r>
        <w:t xml:space="preserve">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176" w:name="_Toc459561498"/>
      <w:r>
        <w:lastRenderedPageBreak/>
        <w:t>Bluetooth in iBeacon</w:t>
      </w:r>
      <w:bookmarkEnd w:id="176"/>
    </w:p>
    <w:p w14:paraId="03B2A125" w14:textId="23181E7C" w:rsidR="00CE669E" w:rsidRDefault="00B91004" w:rsidP="00CE669E">
      <w:pPr>
        <w:rPr>
          <w:ins w:id="177" w:author="Doma" w:date="2016-08-21T20:11:00Z"/>
        </w:rPr>
      </w:pPr>
      <w:r>
        <w:t xml:space="preserve">Bluetooth </w:t>
      </w:r>
      <w:r w:rsidRPr="004744B5">
        <w:t>je brezžična tehnologija za povezovanje</w:t>
      </w:r>
      <w:del w:id="178" w:author="Doma" w:date="2016-08-21T20:11:00Z">
        <w:r w:rsidRPr="004744B5" w:rsidDel="00F01CED">
          <w:delText xml:space="preserve"> različnih </w:delText>
        </w:r>
      </w:del>
      <w:ins w:id="179" w:author="Doma" w:date="2016-08-21T20:11:00Z">
        <w:r w:rsidR="00F01CED">
          <w:t xml:space="preserve"> </w:t>
        </w:r>
      </w:ins>
      <w:r w:rsidRPr="004744B5">
        <w:t>digitalnih elektronskih naprav na razdaljah do nekaj metrov.</w:t>
      </w:r>
      <w:r>
        <w:t xml:space="preserve"> Njegova uporaba je zelo razširjena, velik </w:t>
      </w:r>
      <w:del w:id="180" w:author="Doma" w:date="2016-08-21T20:11:00Z">
        <w:r w:rsidDel="00F01CED">
          <w:delText xml:space="preserve">pa </w:delText>
        </w:r>
      </w:del>
      <w:r>
        <w:t>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4B753974" w:rsidR="00B91004" w:rsidRDefault="00B91004" w:rsidP="00CE669E">
      <w:r w:rsidRPr="00CA47F7">
        <w:t xml:space="preserve">iBeacon </w:t>
      </w:r>
      <w:r>
        <w:t>je protokol</w:t>
      </w:r>
      <w:ins w:id="181" w:author="Doma" w:date="2016-08-21T20:12:00Z">
        <w:r w:rsidR="00F01CED">
          <w:t xml:space="preserve">, ki ga je </w:t>
        </w:r>
      </w:ins>
      <w:del w:id="182" w:author="Doma" w:date="2016-08-21T20:12:00Z">
        <w:r w:rsidDel="00F01CED">
          <w:delText xml:space="preserve"> </w:delText>
        </w:r>
      </w:del>
      <w:r>
        <w:t>razvi</w:t>
      </w:r>
      <w:ins w:id="183" w:author="Doma" w:date="2016-08-21T20:12:00Z">
        <w:r w:rsidR="00F01CED">
          <w:t>l</w:t>
        </w:r>
      </w:ins>
      <w:del w:id="184" w:author="Doma" w:date="2016-08-21T20:12:00Z">
        <w:r w:rsidDel="00F01CED">
          <w:delText>t s strani</w:delText>
        </w:r>
      </w:del>
      <w:r w:rsidRPr="00CA47F7">
        <w:t xml:space="preserve"> Appl</w:t>
      </w:r>
      <w:ins w:id="185" w:author="Doma" w:date="2016-08-21T20:12:00Z">
        <w:r w:rsidR="00F01CED">
          <w:t>e</w:t>
        </w:r>
      </w:ins>
      <w:del w:id="186" w:author="Doma" w:date="2016-08-21T20:12:00Z">
        <w:r w:rsidDel="00F01CED">
          <w:delText>a</w:delText>
        </w:r>
      </w:del>
      <w:r w:rsidRPr="00CA47F7">
        <w:t xml:space="preserve"> </w:t>
      </w:r>
      <w:r>
        <w:t>in je bil</w:t>
      </w:r>
      <w:ins w:id="187" w:author="Doma" w:date="2016-08-21T20:12:00Z">
        <w:r w:rsidR="00F01CED">
          <w:t xml:space="preserve"> letu 2013</w:t>
        </w:r>
      </w:ins>
      <w:r>
        <w:t xml:space="preserve"> predstavljen na </w:t>
      </w:r>
      <w:r w:rsidRPr="00CA47F7">
        <w:t>Appl</w:t>
      </w:r>
      <w:r>
        <w:t>ovi mednarodni razvijalski konferenci</w:t>
      </w:r>
      <w:r w:rsidRPr="00CA47F7">
        <w:t xml:space="preserve"> W</w:t>
      </w:r>
      <w:r>
        <w:t>W</w:t>
      </w:r>
      <w:r w:rsidRPr="00CA47F7">
        <w:t>DC</w:t>
      </w:r>
      <w:del w:id="188" w:author="Doma" w:date="2016-08-21T20:13:00Z">
        <w:r w:rsidR="00C82E3B" w:rsidDel="00F01CED">
          <w:delText xml:space="preserve"> leta 2013</w:delText>
        </w:r>
      </w:del>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Tehnologija omogoča pametnim telefonom, tabličnim računalnikom in ostalim napravam z bluetooth vmesnikom</w:t>
      </w:r>
      <w:ins w:id="189" w:author="Doma" w:date="2016-08-21T20:13:00Z">
        <w:r w:rsidR="00F01CED">
          <w:t>,</w:t>
        </w:r>
      </w:ins>
      <w:r>
        <w:t xml:space="preserve"> izvajanje akcij v bližini </w:t>
      </w:r>
      <w:r w:rsidRPr="00CA47F7">
        <w:t>iBeacon</w:t>
      </w:r>
      <w:r w:rsidR="00C82E3B">
        <w:t xml:space="preserve"> oddajnika</w:t>
      </w:r>
      <w:r>
        <w:t xml:space="preserve">. Tehnologija omogoča tudi navigacijo v zaprtih prostorih. V primerjavi z GPS-om ima boljšo natančnost in zagotavlja </w:t>
      </w:r>
      <w:ins w:id="190" w:author="Doma" w:date="2016-08-21T20:14:00Z">
        <w:r w:rsidR="00F01CED">
          <w:t xml:space="preserve">izboljšano </w:t>
        </w:r>
      </w:ins>
      <w:del w:id="191" w:author="Doma" w:date="2016-08-21T20:14:00Z">
        <w:r w:rsidDel="00F01CED">
          <w:delText xml:space="preserve">boljšo </w:delText>
        </w:r>
      </w:del>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75DD3EA5" w:rsidR="007509F4" w:rsidRPr="007509F4" w:rsidRDefault="00B91004" w:rsidP="007509F4">
      <w:r>
        <w:t xml:space="preserve">Vsak beacon ima svoj unikaten identifikator UUID, </w:t>
      </w:r>
      <w:ins w:id="192" w:author="Doma" w:date="2016-08-21T20:15:00Z">
        <w:r w:rsidR="00F01CED">
          <w:t>'</w:t>
        </w:r>
      </w:ins>
      <w:r>
        <w:t>major</w:t>
      </w:r>
      <w:ins w:id="193" w:author="Doma" w:date="2016-08-21T20:15:00Z">
        <w:r w:rsidR="00F01CED">
          <w:t>'</w:t>
        </w:r>
      </w:ins>
      <w:r>
        <w:t xml:space="preserve"> ter </w:t>
      </w:r>
      <w:ins w:id="194" w:author="Doma" w:date="2016-08-21T20:15:00Z">
        <w:r w:rsidR="00F01CED">
          <w:t>'</w:t>
        </w:r>
      </w:ins>
      <w:r>
        <w:t>minor</w:t>
      </w:r>
      <w:ins w:id="195" w:author="Doma" w:date="2016-08-21T20:15:00Z">
        <w:r w:rsidR="00F01CED">
          <w:t>'</w:t>
        </w:r>
      </w:ins>
      <w:r w:rsidR="005A23EF">
        <w:t xml:space="preserve"> vrednosti</w:t>
      </w:r>
      <w:r w:rsidR="004A618D">
        <w:t>.</w:t>
      </w:r>
      <w:r>
        <w:t xml:space="preserve"> </w:t>
      </w:r>
      <w:r w:rsidR="004A618D">
        <w:t>P</w:t>
      </w:r>
      <w:r>
        <w:t>ametne naprave pa omogoča</w:t>
      </w:r>
      <w:ins w:id="196" w:author="Doma" w:date="2016-08-21T20:15:00Z">
        <w:r w:rsidR="00F01CED">
          <w:t>jo</w:t>
        </w:r>
      </w:ins>
      <w:del w:id="197" w:author="Doma" w:date="2016-08-21T20:15:00Z">
        <w:r w:rsidDel="00F01CED">
          <w:delText>nje</w:delText>
        </w:r>
      </w:del>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eastAsia="sl-SI"/>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eastAsia="sl-SI"/>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660C5F" w:rsidRPr="008A604F" w:rsidRDefault="00660C5F" w:rsidP="007509F4">
                            <w:pPr>
                              <w:pStyle w:val="Caption"/>
                              <w:rPr>
                                <w:noProof/>
                                <w:sz w:val="22"/>
                                <w:szCs w:val="22"/>
                              </w:rPr>
                            </w:pPr>
                            <w:bookmarkStart w:id="198" w:name="_Toc459561473"/>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19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C9CE24B" id="_x0000_t202" coordsize="21600,21600" o:spt="202" path="m,l,21600r21600,l21600,xe">
                <v:stroke joinstyle="miter"/>
                <v:path gradientshapeok="t" o:connecttype="rect"/>
              </v:shapetype>
              <v:shape id="Text Box 6" o:spid="_x0000_s1026"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" stroked="f">
                <v:textbox style="mso-fit-shape-to-text:t" inset="0,0,0,0">
                  <w:txbxContent>
                    <w:p w14:paraId="359A9C5B" w14:textId="08D93DE5" w:rsidR="00660C5F" w:rsidRPr="008A604F" w:rsidRDefault="00660C5F" w:rsidP="007509F4">
                      <w:pPr>
                        <w:pStyle w:val="Caption"/>
                        <w:rPr>
                          <w:noProof/>
                          <w:sz w:val="22"/>
                          <w:szCs w:val="22"/>
                        </w:rPr>
                      </w:pPr>
                      <w:bookmarkStart w:id="199" w:name="_Toc459561473"/>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199"/>
                      <w:r>
                        <w:fldChar w:fldCharType="end"/>
                      </w:r>
                    </w:p>
                  </w:txbxContent>
                </v:textbox>
                <w10:anchorlock/>
              </v:shape>
            </w:pict>
          </mc:Fallback>
        </mc:AlternateContent>
      </w:r>
      <w:r w:rsidR="007509F4">
        <w:t xml:space="preserve"> </w:t>
      </w:r>
    </w:p>
    <w:p w14:paraId="0C71F13B" w14:textId="77777777" w:rsidR="00B91004" w:rsidRPr="00CA47F7" w:rsidRDefault="00B91004" w:rsidP="00B91004">
      <w:r>
        <w:t>Za delovanje potrebuje baterijo tip</w:t>
      </w:r>
      <w:del w:id="200" w:author="Doma" w:date="2016-08-21T20:15:00Z">
        <w:r w:rsidDel="00F01CED">
          <w:delText>a</w:delText>
        </w:r>
      </w:del>
      <w:r>
        <w:t xml:space="preserve">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201" w:name="_Toc459561499"/>
      <w:r>
        <w:lastRenderedPageBreak/>
        <w:t>ZigBee</w:t>
      </w:r>
      <w:bookmarkEnd w:id="201"/>
    </w:p>
    <w:p w14:paraId="2180A220" w14:textId="63B6FF3F"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 xml:space="preserve">Naprave so cenovno ugodne, imajo nizko porabo ter majhno zakasnitev. Povezava je varna saj je šifrirana s 128 bitno AES enkripcijo. Maksimalna hitrost prenosa podatkov je 250kb/s. Tehnologija </w:t>
      </w:r>
      <w:ins w:id="202" w:author="Doma" w:date="2016-08-21T20:17:00Z">
        <w:r w:rsidR="00476513">
          <w:t>daje</w:t>
        </w:r>
      </w:ins>
      <w:del w:id="203" w:author="Doma" w:date="2016-08-21T20:17:00Z">
        <w:r w:rsidR="00526239" w:rsidDel="00476513">
          <w:delText>ima</w:delText>
        </w:r>
      </w:del>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204" w:name="_Toc459561500"/>
      <w:r>
        <w:t>Z-</w:t>
      </w:r>
      <w:r w:rsidR="00045881">
        <w:t>W</w:t>
      </w:r>
      <w:r>
        <w:t>ave</w:t>
      </w:r>
      <w:bookmarkEnd w:id="204"/>
    </w:p>
    <w:p w14:paraId="75533174" w14:textId="6717CB46" w:rsidR="00B91004" w:rsidRDefault="00045881" w:rsidP="00613687">
      <w:r>
        <w:t>Z-wave za razliko od ostalih protokolov (WIFI, Bluetooth, ZigBee) Z-Wave ne deluje na 2,4 GHz območju</w:t>
      </w:r>
      <w:ins w:id="205" w:author="Doma" w:date="2016-08-21T20:18:00Z">
        <w:r w:rsidR="00476513">
          <w:t>,</w:t>
        </w:r>
      </w:ins>
      <w:r>
        <w:t xml:space="preserve"> ampak za delovanje uporablja frekvenčno območje </w:t>
      </w:r>
      <w:r w:rsidRPr="00045881">
        <w:t>pod 1</w:t>
      </w:r>
      <w:r>
        <w:t xml:space="preserve"> GH</w:t>
      </w:r>
      <w:r w:rsidRPr="00045881">
        <w:t>z</w:t>
      </w:r>
      <w:r>
        <w:t>.</w:t>
      </w:r>
      <w:r w:rsidR="00341DEE">
        <w:t xml:space="preserve"> </w:t>
      </w:r>
      <w:r>
        <w:t>Povezav</w:t>
      </w:r>
      <w:ins w:id="206" w:author="Doma" w:date="2016-08-21T20:19:00Z">
        <w:r w:rsidR="00476513">
          <w:t>a</w:t>
        </w:r>
      </w:ins>
      <w:del w:id="207" w:author="Doma" w:date="2016-08-21T20:19:00Z">
        <w:r w:rsidDel="00476513">
          <w:delText>e</w:delText>
        </w:r>
      </w:del>
      <w:r>
        <w:t xml:space="preserve"> je kot pri ZigBee šifrirana s 128 bitno AES enkripcijo.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208" w:name="_Toc459561501"/>
      <w:r>
        <w:t>Obstoječe rešitve</w:t>
      </w:r>
      <w:bookmarkEnd w:id="208"/>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DD3DC7C" w:rsidR="00DF28A7" w:rsidRDefault="00A01BCE" w:rsidP="00CE669E">
      <w:r>
        <w:t xml:space="preserve">Na področju pametnih </w:t>
      </w:r>
      <w:ins w:id="209" w:author="Doma" w:date="2016-08-21T20:20:00Z">
        <w:r w:rsidR="00C83644">
          <w:t xml:space="preserve">hišnih </w:t>
        </w:r>
      </w:ins>
      <w:r>
        <w:t xml:space="preserve">termostatov je </w:t>
      </w:r>
      <w:del w:id="210" w:author="Doma" w:date="2016-08-21T20:21:00Z">
        <w:r w:rsidDel="00C83644">
          <w:delText xml:space="preserve">najpopularnejši </w:delText>
        </w:r>
      </w:del>
      <w:ins w:id="211" w:author="Doma" w:date="2016-08-21T20:21:00Z">
        <w:r w:rsidR="00C83644">
          <w:t xml:space="preserve">eden popularnejših </w:t>
        </w:r>
      </w:ins>
      <w:r>
        <w:t xml:space="preserve">termostat Nest. Termostat se prilagaja </w:t>
      </w:r>
      <w:ins w:id="212" w:author="Doma" w:date="2016-08-21T20:22:00Z">
        <w:r w:rsidR="00C83644">
          <w:t xml:space="preserve">uporabnikovim </w:t>
        </w:r>
      </w:ins>
      <w:r>
        <w:t xml:space="preserve">urnikom in željenim temperaturam. Z njegovo uporabo bi uporabniki </w:t>
      </w:r>
      <w:ins w:id="213" w:author="Doma" w:date="2016-08-21T20:22:00Z">
        <w:r w:rsidR="00C83644">
          <w:t xml:space="preserve">lahko </w:t>
        </w:r>
      </w:ins>
      <w:del w:id="214" w:author="Doma" w:date="2016-08-21T20:22:00Z">
        <w:r w:rsidDel="00C83644">
          <w:delText xml:space="preserve">naj </w:delText>
        </w:r>
      </w:del>
      <w:r w:rsidR="00DF28A7">
        <w:t xml:space="preserve">privarčevali </w:t>
      </w:r>
      <w:ins w:id="215" w:author="Doma" w:date="2016-08-21T20:23:00Z">
        <w:r w:rsidR="00C83644">
          <w:t xml:space="preserve">pri stroških </w:t>
        </w:r>
      </w:ins>
      <w:del w:id="216" w:author="Doma" w:date="2016-08-21T20:23:00Z">
        <w:r w:rsidR="00DF28A7" w:rsidDel="00C83644">
          <w:delText>n</w:delText>
        </w:r>
      </w:del>
      <w:del w:id="217" w:author="Doma" w:date="2016-08-21T20:22:00Z">
        <w:r w:rsidR="00DF28A7" w:rsidDel="00C83644">
          <w:delText xml:space="preserve">a </w:delText>
        </w:r>
      </w:del>
      <w:r w:rsidR="00DF28A7">
        <w:t>ogrevanj</w:t>
      </w:r>
      <w:ins w:id="218" w:author="Doma" w:date="2016-08-21T20:23:00Z">
        <w:r w:rsidR="00C83644">
          <w:t>a</w:t>
        </w:r>
      </w:ins>
      <w:del w:id="219" w:author="Doma" w:date="2016-08-21T20:23:00Z">
        <w:r w:rsidR="00DF28A7" w:rsidDel="00C83644">
          <w:delText>u</w:delText>
        </w:r>
      </w:del>
      <w:r w:rsidR="00DF28A7">
        <w:t xml:space="preserve"> in hkrati </w:t>
      </w:r>
      <w:ins w:id="220" w:author="Doma" w:date="2016-08-21T20:23:00Z">
        <w:r w:rsidR="00C83644">
          <w:t>dosegli</w:t>
        </w:r>
      </w:ins>
      <w:del w:id="221" w:author="Doma" w:date="2016-08-21T20:23:00Z">
        <w:r w:rsidR="00DF28A7" w:rsidDel="00C83644">
          <w:delText>imeli</w:delText>
        </w:r>
      </w:del>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eastAsia="sl-SI"/>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222" w:name="_Toc459561474"/>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222"/>
      <w:r w:rsidR="004F4FBA">
        <w:fldChar w:fldCharType="end"/>
      </w:r>
    </w:p>
    <w:p w14:paraId="3B9E644B" w14:textId="77777777" w:rsidR="00CE669E" w:rsidRDefault="00CE669E" w:rsidP="00CE669E"/>
    <w:p w14:paraId="62452C85" w14:textId="63BE3592" w:rsidR="00DF28A7" w:rsidRDefault="00DF28A7" w:rsidP="00CE669E">
      <w:r>
        <w:lastRenderedPageBreak/>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ins w:id="223" w:author="Doma" w:date="2016-08-21T20:25:00Z">
        <w:r w:rsidR="00C83644">
          <w:t xml:space="preserve">ihove </w:t>
        </w:r>
      </w:ins>
      <w:del w:id="224" w:author="Doma" w:date="2016-08-21T20:25:00Z">
        <w:r w:rsidR="00CE490C" w:rsidDel="00C83644">
          <w:delText xml:space="preserve">ihove </w:delText>
        </w:r>
      </w:del>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eastAsia="sl-SI"/>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225" w:name="_Toc459561475"/>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225"/>
      <w:r w:rsidR="004F4FBA">
        <w:fldChar w:fldCharType="end"/>
      </w:r>
      <w:r w:rsidR="004F4FBA">
        <w:t xml:space="preserve"> </w:t>
      </w:r>
    </w:p>
    <w:p w14:paraId="712B4612" w14:textId="77777777" w:rsidR="004200DC" w:rsidRPr="004200DC" w:rsidRDefault="004200DC" w:rsidP="004200DC"/>
    <w:p w14:paraId="7824119F" w14:textId="05DD89A8" w:rsidR="008362DD" w:rsidRDefault="00056C51" w:rsidP="00CE669E">
      <w:r>
        <w:t xml:space="preserve">Podjetje </w:t>
      </w:r>
      <w:r w:rsidRPr="00056C51">
        <w:t>August</w:t>
      </w:r>
      <w:r>
        <w:t xml:space="preserve"> je znano po pametni ključavnici imenovani </w:t>
      </w:r>
      <w:r w:rsidRPr="00056C51">
        <w:t>August Smart Lock</w:t>
      </w:r>
      <w:r>
        <w:t xml:space="preserve">. Podjetje trdi, </w:t>
      </w:r>
      <w:ins w:id="226" w:author="Doma" w:date="2016-08-21T20:27:00Z">
        <w:r w:rsidR="00D52F9A">
          <w:t xml:space="preserve">da je namestitev enostavna in </w:t>
        </w:r>
      </w:ins>
      <w:r>
        <w:t>da</w:t>
      </w:r>
      <w:del w:id="227" w:author="Doma" w:date="2016-08-21T20:27:00Z">
        <w:r w:rsidDel="00D52F9A">
          <w:delText xml:space="preserve"> si </w:delText>
        </w:r>
      </w:del>
      <w:ins w:id="228" w:author="Doma" w:date="2016-08-21T20:27:00Z">
        <w:r w:rsidR="00D52F9A">
          <w:t xml:space="preserve"> </w:t>
        </w:r>
      </w:ins>
      <w:r>
        <w:t xml:space="preserve">ključavnico lahko </w:t>
      </w:r>
      <w:ins w:id="229" w:author="Doma" w:date="2016-08-21T20:26:00Z">
        <w:r w:rsidR="00D52F9A">
          <w:t xml:space="preserve">namestijo </w:t>
        </w:r>
        <w:r w:rsidR="00C83644">
          <w:t>sami</w:t>
        </w:r>
      </w:ins>
      <w:del w:id="230" w:author="Doma" w:date="2016-08-21T20:26:00Z">
        <w:r w:rsidDel="00C83644">
          <w:delText>vsak namesti sam</w:delText>
        </w:r>
      </w:del>
      <w:r>
        <w:t xml:space="preserve">.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eastAsia="sl-SI"/>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231" w:name="_Toc459561476"/>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231"/>
      <w:r w:rsidR="00A52A90">
        <w:fldChar w:fldCharType="end"/>
      </w:r>
    </w:p>
    <w:p w14:paraId="0D92C311" w14:textId="77777777" w:rsidR="00504A85" w:rsidRDefault="00504A85" w:rsidP="00F87977"/>
    <w:p w14:paraId="41485E59" w14:textId="034BAC87" w:rsidR="0087108A" w:rsidRDefault="00F87977" w:rsidP="00CE669E">
      <w:r>
        <w:t xml:space="preserve">Podjetje Samsung </w:t>
      </w:r>
      <w:ins w:id="232" w:author="Doma" w:date="2016-08-21T20:30:00Z">
        <w:r w:rsidR="00D52F9A">
          <w:t xml:space="preserve">se </w:t>
        </w:r>
      </w:ins>
      <w:r>
        <w:t>je</w:t>
      </w:r>
      <w:ins w:id="233" w:author="Doma" w:date="2016-08-21T20:30:00Z">
        <w:r w:rsidR="00D52F9A">
          <w:t xml:space="preserve"> lotilo</w:t>
        </w:r>
      </w:ins>
      <w:del w:id="234" w:author="Doma" w:date="2016-08-21T20:30:00Z">
        <w:r w:rsidDel="00D52F9A">
          <w:delText xml:space="preserve"> naslovilo</w:delText>
        </w:r>
      </w:del>
      <w:r>
        <w:t xml:space="preserve"> </w:t>
      </w:r>
      <w:r w:rsidRPr="00D52F9A">
        <w:rPr>
          <w:highlight w:val="yellow"/>
          <w:rPrChange w:id="235" w:author="Doma" w:date="2016-08-21T20:30:00Z">
            <w:rPr/>
          </w:rPrChange>
        </w:rPr>
        <w:t>problem</w:t>
      </w:r>
      <w:ins w:id="236" w:author="Doma" w:date="2016-08-21T20:30:00Z">
        <w:r w:rsidR="00D52F9A" w:rsidRPr="00D52F9A">
          <w:rPr>
            <w:highlight w:val="yellow"/>
            <w:rPrChange w:id="237" w:author="Doma" w:date="2016-08-21T20:30:00Z">
              <w:rPr/>
            </w:rPrChange>
          </w:rPr>
          <w:t>a</w:t>
        </w:r>
      </w:ins>
      <w:r w:rsidRPr="00D52F9A">
        <w:rPr>
          <w:highlight w:val="yellow"/>
          <w:rPrChange w:id="238" w:author="Doma" w:date="2016-08-21T20:30:00Z">
            <w:rPr/>
          </w:rPrChange>
        </w:rPr>
        <w:t xml:space="preserve"> medsebojne nekompatibilnost</w:t>
      </w:r>
      <w:r>
        <w:t xml:space="preserve">i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eastAsia="sl-SI"/>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239" w:name="_Toc459561477"/>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239"/>
      <w:r w:rsidR="00A52A90">
        <w:fldChar w:fldCharType="end"/>
      </w:r>
    </w:p>
    <w:p w14:paraId="357FC574" w14:textId="77777777" w:rsidR="001B4DBB" w:rsidRPr="001B4DBB" w:rsidRDefault="001B4DBB" w:rsidP="001B4DBB"/>
    <w:p w14:paraId="194D2987" w14:textId="0926679A" w:rsidR="00F90C83" w:rsidRDefault="00A91824" w:rsidP="00F90C83">
      <w:r>
        <w:t>Podjetje Apple</w:t>
      </w:r>
      <w:r w:rsidR="00626660">
        <w:t xml:space="preserve"> </w:t>
      </w:r>
      <w:del w:id="240" w:author="Doma" w:date="2016-08-21T20:31:00Z">
        <w:r w:rsidR="00626660" w:rsidDel="00D52F9A">
          <w:delText>sicer</w:delText>
        </w:r>
        <w:r w:rsidDel="00D52F9A">
          <w:delText xml:space="preserve"> </w:delText>
        </w:r>
      </w:del>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ins w:id="241" w:author="Doma" w:date="2016-08-21T20:31:00Z">
        <w:r w:rsidR="00D52F9A">
          <w:t>,</w:t>
        </w:r>
      </w:ins>
      <w:r w:rsidR="00626660">
        <w:t xml:space="preserve"> namenjena upravljanju pametnih naprav, ki delujejo z HomeKit.</w:t>
      </w:r>
    </w:p>
    <w:p w14:paraId="467A629E" w14:textId="77777777" w:rsidR="00CE669E" w:rsidRDefault="00CE669E" w:rsidP="00CE669E"/>
    <w:p w14:paraId="19F530BA" w14:textId="64FB95C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w:t>
      </w:r>
      <w:del w:id="242" w:author="Doma" w:date="2016-08-21T20:33:00Z">
        <w:r w:rsidR="00B97685" w:rsidDel="00D52F9A">
          <w:delText>j</w:delText>
        </w:r>
      </w:del>
      <w:r w:rsidR="00B97685">
        <w:t>tera popularnejša ogrodja so:</w:t>
      </w:r>
    </w:p>
    <w:p w14:paraId="436C9280" w14:textId="22AD5E04" w:rsidR="004E6312" w:rsidRPr="00B97685" w:rsidRDefault="004E6312" w:rsidP="00B97685">
      <w:pPr>
        <w:pStyle w:val="ListParagraph"/>
        <w:numPr>
          <w:ilvl w:val="0"/>
          <w:numId w:val="39"/>
        </w:numPr>
      </w:pPr>
      <w:r w:rsidRPr="00B97685">
        <w:t>OpenHAB</w:t>
      </w:r>
    </w:p>
    <w:p w14:paraId="18B261E9" w14:textId="50A066CE" w:rsidR="00E22CF5" w:rsidRDefault="00E22CF5" w:rsidP="00B97685">
      <w:pPr>
        <w:pStyle w:val="ListParagraph"/>
        <w:numPr>
          <w:ilvl w:val="0"/>
          <w:numId w:val="39"/>
        </w:numPr>
      </w:pPr>
      <w:r w:rsidRPr="00E22CF5">
        <w:t>Domoticz</w:t>
      </w:r>
    </w:p>
    <w:p w14:paraId="6E49504F" w14:textId="0D9AE0E9" w:rsidR="00B769CC" w:rsidRDefault="00B769CC" w:rsidP="00B97685">
      <w:pPr>
        <w:pStyle w:val="ListParagraph"/>
        <w:numPr>
          <w:ilvl w:val="0"/>
          <w:numId w:val="39"/>
        </w:numPr>
      </w:pPr>
      <w:r w:rsidRPr="005C26AA">
        <w:t>Calaos</w:t>
      </w:r>
    </w:p>
    <w:p w14:paraId="296A8FC8" w14:textId="781AC4F8" w:rsidR="00B769CC" w:rsidRDefault="00B769CC" w:rsidP="00B97685">
      <w:pPr>
        <w:pStyle w:val="ListParagraph"/>
        <w:numPr>
          <w:ilvl w:val="0"/>
          <w:numId w:val="39"/>
        </w:numPr>
      </w:pPr>
      <w:r w:rsidRPr="005C26AA">
        <w:t>Home Assistant</w:t>
      </w:r>
    </w:p>
    <w:p w14:paraId="3D97FD88" w14:textId="0AE62AB1" w:rsidR="00B769CC" w:rsidRDefault="00B769CC" w:rsidP="00B97685">
      <w:pPr>
        <w:pStyle w:val="ListParagraph"/>
        <w:numPr>
          <w:ilvl w:val="0"/>
          <w:numId w:val="39"/>
        </w:numPr>
      </w:pPr>
      <w:r w:rsidRPr="005C26AA">
        <w:t>OpenMotics</w:t>
      </w:r>
    </w:p>
    <w:p w14:paraId="39EA0EB6" w14:textId="31C4AF09" w:rsidR="00D724AC" w:rsidRDefault="00B769CC" w:rsidP="00B97685">
      <w:pPr>
        <w:pStyle w:val="ListParagraph"/>
        <w:numPr>
          <w:ilvl w:val="0"/>
          <w:numId w:val="39"/>
        </w:numPr>
      </w:pPr>
      <w:r>
        <w:t>LinuxMCE</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243" w:name="_Toc459561502"/>
      <w:r>
        <w:lastRenderedPageBreak/>
        <w:t>Pametna mesta</w:t>
      </w:r>
      <w:bookmarkEnd w:id="243"/>
    </w:p>
    <w:p w14:paraId="27D0CE55" w14:textId="1369E21D" w:rsidR="002B74AA" w:rsidRDefault="002B74AA" w:rsidP="002B74AA">
      <w:r w:rsidRPr="002B74AA">
        <w:t xml:space="preserve">Kar 70 % prebivalstva naj bi do leta 2050 živelo v mestih. Da bi človeštvo ob takih napovedih lahko živelo kakovostno, so nujno potrebne spremembe v pristopu upravljanja </w:t>
      </w:r>
      <w:del w:id="244" w:author="Doma" w:date="2016-08-21T20:33:00Z">
        <w:r w:rsidRPr="002B74AA" w:rsidDel="00D52F9A">
          <w:delText xml:space="preserve">z </w:delText>
        </w:r>
      </w:del>
      <w:r w:rsidRPr="002B74AA">
        <w:t>mest</w:t>
      </w:r>
      <w:del w:id="245" w:author="Doma" w:date="2016-08-21T20:33:00Z">
        <w:r w:rsidRPr="002B74AA" w:rsidDel="00D52F9A">
          <w:delText>i</w:delText>
        </w:r>
      </w:del>
      <w:r w:rsidRPr="002B74AA">
        <w:t>. Trend sprememb se je začel s t. i. konceptom pametnih mest (Smart City), ki postaja del našega vsakdana</w:t>
      </w:r>
      <w:r>
        <w:t>. Pametno upravljanje mest vključuje tri bistvene sestavine:</w:t>
      </w:r>
    </w:p>
    <w:p w14:paraId="10885318" w14:textId="0F7E511D" w:rsidR="002B74AA" w:rsidRDefault="00C90D66" w:rsidP="002B74AA">
      <w:pPr>
        <w:pStyle w:val="ListParagraph"/>
        <w:numPr>
          <w:ilvl w:val="0"/>
          <w:numId w:val="35"/>
        </w:numPr>
      </w:pPr>
      <w:r>
        <w:t>Internet stvari (IoT),</w:t>
      </w:r>
    </w:p>
    <w:p w14:paraId="58E88CBE" w14:textId="12A54BFB" w:rsidR="002B74AA" w:rsidRDefault="00C90D66" w:rsidP="002B74AA">
      <w:pPr>
        <w:pStyle w:val="ListParagraph"/>
        <w:numPr>
          <w:ilvl w:val="0"/>
          <w:numId w:val="35"/>
        </w:numPr>
      </w:pPr>
      <w:r>
        <w:t>o</w:t>
      </w:r>
      <w:r w:rsidR="002B74AA">
        <w:t>bdel</w:t>
      </w:r>
      <w:r>
        <w:t>ava množice podatkov (Big data),</w:t>
      </w:r>
    </w:p>
    <w:p w14:paraId="2E910C47" w14:textId="15125C77" w:rsidR="002B74AA" w:rsidRDefault="00C90D66"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1612709" w:rsidR="00B00605" w:rsidRDefault="00B00605" w:rsidP="00B00605">
      <w:r w:rsidRPr="00B00605">
        <w:t xml:space="preserve">Vse gostejši promet v urbanih centrih negativno vpliva na kvaliteto življenja prebivalcev in dnevnih migrantov, kot tudi na </w:t>
      </w:r>
      <w:del w:id="246" w:author="Doma" w:date="2016-08-21T20:34:00Z">
        <w:r w:rsidRPr="00B00605" w:rsidDel="00D52F9A">
          <w:delText xml:space="preserve">samo </w:delText>
        </w:r>
      </w:del>
      <w:r w:rsidRPr="00B00605">
        <w:t xml:space="preserve">ekonomsko učinkovitost podjetij, ki znotraj njega delujejo. Onesnaženost zraka, zvočna in svetlobna onesnaženost ter pretočnost prometa so glavni dejavniki tveganj, ki </w:t>
      </w:r>
      <w:ins w:id="247" w:author="Doma" w:date="2016-08-21T20:35:00Z">
        <w:r w:rsidR="00D52F9A">
          <w:t>se jih lotevamo</w:t>
        </w:r>
      </w:ins>
      <w:del w:id="248" w:author="Doma" w:date="2016-08-21T20:35:00Z">
        <w:r w:rsidRPr="00B00605" w:rsidDel="00D52F9A">
          <w:delText>jih naslavljamo</w:delText>
        </w:r>
      </w:del>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249" w:name="_Toc459561503"/>
      <w:r>
        <w:lastRenderedPageBreak/>
        <w:t>Odprta koda</w:t>
      </w:r>
      <w:bookmarkEnd w:id="249"/>
    </w:p>
    <w:p w14:paraId="6F92B438" w14:textId="452BAFB0" w:rsidR="000147C5" w:rsidRDefault="000147C5" w:rsidP="000147C5">
      <w:r w:rsidRPr="000147C5">
        <w:t>Za odprto kodo oziroma prosto program</w:t>
      </w:r>
      <w:ins w:id="250" w:author="Doma" w:date="2016-08-21T20:37:00Z">
        <w:r w:rsidR="0012480C">
          <w:t>je</w:t>
        </w:r>
      </w:ins>
      <w:del w:id="251" w:author="Doma" w:date="2016-08-21T20:37:00Z">
        <w:r w:rsidRPr="000147C5" w:rsidDel="00D52F9A">
          <w:delText>je</w:delText>
        </w:r>
      </w:del>
      <w:r w:rsidRPr="000147C5">
        <w:t xml:space="preserv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odprtokodne programe brez predelav ali pa z lastnimi spremembami uporabljamo tudi zgolj za lastne namene.</w:t>
      </w:r>
    </w:p>
    <w:p w14:paraId="30AD1C1E" w14:textId="77777777" w:rsidR="00CE669E" w:rsidRDefault="00CE669E" w:rsidP="00CE669E"/>
    <w:p w14:paraId="5A34744E" w14:textId="75375E13" w:rsid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21985E3F"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3BCB4D4A" w14:textId="3CB2067C" w:rsidR="00F16855" w:rsidRDefault="00F16855" w:rsidP="00916043">
      <w:pPr>
        <w:pStyle w:val="Caption"/>
        <w:framePr w:w="8687" w:hSpace="180" w:wrap="around" w:vAnchor="text" w:hAnchor="page" w:x="1813" w:yAlign="top"/>
      </w:pPr>
      <w:bookmarkStart w:id="252" w:name="_Toc459561491"/>
      <w:r>
        <w:lastRenderedPageBreak/>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A52A90" w:rsidRPr="00A52A90">
        <w:rPr>
          <w:noProof/>
        </w:rPr>
        <w:t>[19]</w:t>
      </w:r>
      <w:bookmarkEnd w:id="252"/>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Change w:id="253" w:author="Doma" w:date="2016-08-21T20:46:00Z">
          <w:tblPr>
            <w:tblStyle w:val="TableGridLight"/>
            <w:tblpPr w:leftFromText="180" w:rightFromText="180" w:vertAnchor="text" w:horzAnchor="page" w:tblpX="1810" w:tblpY="599"/>
            <w:tblW w:w="8686" w:type="dxa"/>
            <w:tblLayout w:type="fixed"/>
            <w:tblLook w:val="0000" w:firstRow="0" w:lastRow="0" w:firstColumn="0" w:lastColumn="0" w:noHBand="0" w:noVBand="0"/>
          </w:tblPr>
        </w:tblPrChange>
      </w:tblPr>
      <w:tblGrid>
        <w:gridCol w:w="3256"/>
        <w:gridCol w:w="850"/>
        <w:gridCol w:w="992"/>
        <w:gridCol w:w="783"/>
        <w:gridCol w:w="982"/>
        <w:gridCol w:w="1122"/>
        <w:gridCol w:w="701"/>
        <w:tblGridChange w:id="254">
          <w:tblGrid>
            <w:gridCol w:w="3252"/>
            <w:gridCol w:w="666"/>
            <w:gridCol w:w="982"/>
            <w:gridCol w:w="981"/>
            <w:gridCol w:w="982"/>
            <w:gridCol w:w="1122"/>
            <w:gridCol w:w="701"/>
          </w:tblGrid>
        </w:tblGridChange>
      </w:tblGrid>
      <w:tr w:rsidR="002F0992" w:rsidRPr="004C16A9" w14:paraId="6107FC9D" w14:textId="77777777" w:rsidTr="0012480C">
        <w:trPr>
          <w:trHeight w:val="566"/>
          <w:trPrChange w:id="255" w:author="Doma" w:date="2016-08-21T20:46:00Z">
            <w:trPr>
              <w:trHeight w:val="566"/>
            </w:trPr>
          </w:trPrChange>
        </w:trPr>
        <w:tc>
          <w:tcPr>
            <w:tcW w:w="3256" w:type="dxa"/>
            <w:tcPrChange w:id="256" w:author="Doma" w:date="2016-08-21T20:46:00Z">
              <w:tcPr>
                <w:tcW w:w="3252" w:type="dxa"/>
              </w:tcPr>
            </w:tcPrChange>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842" w:type="dxa"/>
            <w:gridSpan w:val="2"/>
            <w:tcPrChange w:id="257" w:author="Doma" w:date="2016-08-21T20:46:00Z">
              <w:tcPr>
                <w:tcW w:w="1648" w:type="dxa"/>
                <w:gridSpan w:val="2"/>
              </w:tcPr>
            </w:tcPrChange>
          </w:tcPr>
          <w:p w14:paraId="3ECAA408" w14:textId="37FFC7E8"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w:t>
            </w:r>
            <w:ins w:id="258" w:author="Doma" w:date="2016-08-21T20:41:00Z">
              <w:r w:rsidR="0012480C">
                <w:rPr>
                  <w:b/>
                  <w:bCs/>
                  <w:color w:val="434343"/>
                  <w:sz w:val="21"/>
                  <w:szCs w:val="24"/>
                </w:rPr>
                <w:t>a licenca</w:t>
              </w:r>
            </w:ins>
            <w:del w:id="259" w:author="Doma" w:date="2016-08-21T20:41:00Z">
              <w:r w:rsidDel="0012480C">
                <w:rPr>
                  <w:b/>
                  <w:bCs/>
                  <w:color w:val="434343"/>
                  <w:sz w:val="21"/>
                  <w:szCs w:val="24"/>
                </w:rPr>
                <w:delText>e</w:delText>
              </w:r>
            </w:del>
          </w:p>
        </w:tc>
        <w:tc>
          <w:tcPr>
            <w:tcW w:w="1765" w:type="dxa"/>
            <w:gridSpan w:val="2"/>
            <w:tcPrChange w:id="260" w:author="Doma" w:date="2016-08-21T20:46:00Z">
              <w:tcPr>
                <w:tcW w:w="1963" w:type="dxa"/>
                <w:gridSpan w:val="2"/>
              </w:tcPr>
            </w:tcPrChange>
          </w:tcPr>
          <w:p w14:paraId="7F039D85" w14:textId="6AA4E85E"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w:t>
            </w:r>
            <w:ins w:id="261" w:author="Doma" w:date="2016-08-21T20:41:00Z">
              <w:r w:rsidR="0012480C">
                <w:rPr>
                  <w:b/>
                  <w:bCs/>
                  <w:color w:val="434343"/>
                  <w:sz w:val="21"/>
                  <w:szCs w:val="24"/>
                </w:rPr>
                <w:t>a licenca</w:t>
              </w:r>
            </w:ins>
            <w:del w:id="262" w:author="Doma" w:date="2016-08-21T20:41:00Z">
              <w:r w:rsidDel="0012480C">
                <w:rPr>
                  <w:b/>
                  <w:bCs/>
                  <w:color w:val="434343"/>
                  <w:sz w:val="21"/>
                  <w:szCs w:val="24"/>
                </w:rPr>
                <w:delText>e</w:delText>
              </w:r>
            </w:del>
          </w:p>
        </w:tc>
        <w:tc>
          <w:tcPr>
            <w:tcW w:w="1823" w:type="dxa"/>
            <w:gridSpan w:val="2"/>
            <w:tcPrChange w:id="263" w:author="Doma" w:date="2016-08-21T20:46:00Z">
              <w:tcPr>
                <w:tcW w:w="1823" w:type="dxa"/>
                <w:gridSpan w:val="2"/>
              </w:tcPr>
            </w:tcPrChange>
          </w:tcPr>
          <w:p w14:paraId="48BEF69F" w14:textId="53735D3A"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w:t>
            </w:r>
            <w:ins w:id="264" w:author="Doma" w:date="2016-08-21T20:41:00Z">
              <w:r w:rsidR="0012480C">
                <w:rPr>
                  <w:b/>
                  <w:bCs/>
                  <w:color w:val="434343"/>
                  <w:sz w:val="21"/>
                  <w:szCs w:val="24"/>
                </w:rPr>
                <w:t>a licenca</w:t>
              </w:r>
            </w:ins>
            <w:del w:id="265" w:author="Doma" w:date="2016-08-21T20:41:00Z">
              <w:r w:rsidDel="0012480C">
                <w:rPr>
                  <w:b/>
                  <w:bCs/>
                  <w:color w:val="434343"/>
                  <w:sz w:val="21"/>
                  <w:szCs w:val="24"/>
                </w:rPr>
                <w:delText>e</w:delText>
              </w:r>
            </w:del>
          </w:p>
        </w:tc>
      </w:tr>
      <w:tr w:rsidR="00916043" w:rsidRPr="004C16A9" w14:paraId="63DA78B5" w14:textId="77777777" w:rsidTr="0012480C">
        <w:trPr>
          <w:trHeight w:val="415"/>
          <w:trPrChange w:id="266" w:author="Doma" w:date="2016-08-21T20:46:00Z">
            <w:trPr>
              <w:trHeight w:val="415"/>
            </w:trPr>
          </w:trPrChange>
        </w:trPr>
        <w:tc>
          <w:tcPr>
            <w:tcW w:w="3256" w:type="dxa"/>
            <w:tcPrChange w:id="267" w:author="Doma" w:date="2016-08-21T20:46:00Z">
              <w:tcPr>
                <w:tcW w:w="3252" w:type="dxa"/>
              </w:tcPr>
            </w:tcPrChange>
          </w:tcPr>
          <w:p w14:paraId="0A72FE7C" w14:textId="314DEDA4" w:rsidR="00916043" w:rsidRPr="004C16A9" w:rsidRDefault="0012480C" w:rsidP="00916043">
            <w:pPr>
              <w:widowControl w:val="0"/>
              <w:autoSpaceDE w:val="0"/>
              <w:autoSpaceDN w:val="0"/>
              <w:adjustRightInd w:val="0"/>
              <w:spacing w:line="240" w:lineRule="auto"/>
              <w:jc w:val="left"/>
              <w:rPr>
                <w:b/>
                <w:bCs/>
                <w:color w:val="434343"/>
                <w:sz w:val="18"/>
                <w:szCs w:val="18"/>
              </w:rPr>
            </w:pPr>
            <w:ins w:id="268" w:author="Doma" w:date="2016-08-21T20:42:00Z">
              <w:r>
                <w:rPr>
                  <w:b/>
                  <w:bCs/>
                  <w:color w:val="434343"/>
                  <w:sz w:val="18"/>
                  <w:szCs w:val="18"/>
                </w:rPr>
                <w:t>Ime licence</w:t>
              </w:r>
            </w:ins>
            <w:del w:id="269" w:author="Doma" w:date="2016-08-21T20:41:00Z">
              <w:r w:rsidR="004C16A9" w:rsidRPr="004C16A9" w:rsidDel="0012480C">
                <w:rPr>
                  <w:b/>
                  <w:bCs/>
                  <w:color w:val="434343"/>
                  <w:sz w:val="18"/>
                  <w:szCs w:val="18"/>
                </w:rPr>
                <w:delText>Licenca</w:delText>
              </w:r>
            </w:del>
          </w:p>
        </w:tc>
        <w:tc>
          <w:tcPr>
            <w:tcW w:w="850" w:type="dxa"/>
            <w:tcPrChange w:id="270" w:author="Doma" w:date="2016-08-21T20:46:00Z">
              <w:tcPr>
                <w:tcW w:w="666" w:type="dxa"/>
              </w:tcPr>
            </w:tcPrChange>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Change w:id="271" w:author="Doma" w:date="2016-08-21T20:46:00Z">
              <w:tcPr>
                <w:tcW w:w="982" w:type="dxa"/>
              </w:tcPr>
            </w:tcPrChange>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783" w:type="dxa"/>
            <w:tcPrChange w:id="272" w:author="Doma" w:date="2016-08-21T20:46:00Z">
              <w:tcPr>
                <w:tcW w:w="981" w:type="dxa"/>
              </w:tcPr>
            </w:tcPrChange>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Change w:id="273" w:author="Doma" w:date="2016-08-21T20:46:00Z">
              <w:tcPr>
                <w:tcW w:w="982" w:type="dxa"/>
              </w:tcPr>
            </w:tcPrChange>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Change w:id="274" w:author="Doma" w:date="2016-08-21T20:46:00Z">
              <w:tcPr>
                <w:tcW w:w="1122" w:type="dxa"/>
              </w:tcPr>
            </w:tcPrChange>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Change w:id="275" w:author="Doma" w:date="2016-08-21T20:46:00Z">
              <w:tcPr>
                <w:tcW w:w="701" w:type="dxa"/>
              </w:tcPr>
            </w:tcPrChange>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12480C">
        <w:trPr>
          <w:trHeight w:val="234"/>
          <w:trPrChange w:id="276" w:author="Doma" w:date="2016-08-21T20:46:00Z">
            <w:trPr>
              <w:trHeight w:val="234"/>
            </w:trPr>
          </w:trPrChange>
        </w:trPr>
        <w:tc>
          <w:tcPr>
            <w:tcW w:w="3256" w:type="dxa"/>
            <w:tcPrChange w:id="277" w:author="Doma" w:date="2016-08-21T20:46:00Z">
              <w:tcPr>
                <w:tcW w:w="3252" w:type="dxa"/>
              </w:tcPr>
            </w:tcPrChange>
          </w:tcPr>
          <w:p w14:paraId="4F55AFCA" w14:textId="09C4AE1F" w:rsidR="00916043" w:rsidRPr="004C16A9" w:rsidRDefault="0012480C" w:rsidP="0012480C">
            <w:pPr>
              <w:widowControl w:val="0"/>
              <w:autoSpaceDE w:val="0"/>
              <w:autoSpaceDN w:val="0"/>
              <w:adjustRightInd w:val="0"/>
              <w:spacing w:line="240" w:lineRule="auto"/>
              <w:jc w:val="left"/>
              <w:rPr>
                <w:color w:val="434343"/>
                <w:sz w:val="21"/>
                <w:szCs w:val="24"/>
              </w:rPr>
              <w:pPrChange w:id="278" w:author="Doma" w:date="2016-08-21T20:42:00Z">
                <w:pPr>
                  <w:framePr w:hSpace="180" w:wrap="around" w:vAnchor="text" w:hAnchor="page" w:x="1810" w:y="599"/>
                  <w:widowControl w:val="0"/>
                  <w:autoSpaceDE w:val="0"/>
                  <w:autoSpaceDN w:val="0"/>
                  <w:adjustRightInd w:val="0"/>
                  <w:spacing w:line="240" w:lineRule="auto"/>
                  <w:jc w:val="left"/>
                </w:pPr>
              </w:pPrChange>
            </w:pPr>
            <w:ins w:id="279" w:author="Doma" w:date="2016-08-21T20:42:00Z">
              <w:r>
                <w:rPr>
                  <w:b/>
                  <w:bCs/>
                  <w:color w:val="434343"/>
                  <w:sz w:val="21"/>
                  <w:szCs w:val="24"/>
                </w:rPr>
                <w:t xml:space="preserve">Izvorna </w:t>
              </w:r>
            </w:ins>
            <w:del w:id="280" w:author="Doma" w:date="2016-08-21T20:42:00Z">
              <w:r w:rsidR="002F0992" w:rsidDel="0012480C">
                <w:rPr>
                  <w:b/>
                  <w:bCs/>
                  <w:color w:val="434343"/>
                  <w:sz w:val="21"/>
                  <w:szCs w:val="24"/>
                </w:rPr>
                <w:delText>K</w:delText>
              </w:r>
            </w:del>
            <w:ins w:id="281" w:author="Doma" w:date="2016-08-21T20:42:00Z">
              <w:r>
                <w:rPr>
                  <w:b/>
                  <w:bCs/>
                  <w:color w:val="434343"/>
                  <w:sz w:val="21"/>
                  <w:szCs w:val="24"/>
                </w:rPr>
                <w:t>k</w:t>
              </w:r>
            </w:ins>
            <w:r w:rsidR="002F0992">
              <w:rPr>
                <w:b/>
                <w:bCs/>
                <w:color w:val="434343"/>
                <w:sz w:val="21"/>
                <w:szCs w:val="24"/>
              </w:rPr>
              <w:t>od</w:t>
            </w:r>
            <w:ins w:id="282" w:author="Doma" w:date="2016-08-21T20:45:00Z">
              <w:r>
                <w:rPr>
                  <w:b/>
                  <w:bCs/>
                  <w:color w:val="434343"/>
                  <w:sz w:val="21"/>
                  <w:szCs w:val="24"/>
                </w:rPr>
                <w:t>a</w:t>
              </w:r>
            </w:ins>
            <w:del w:id="283" w:author="Doma" w:date="2016-08-21T20:45:00Z">
              <w:r w:rsidR="002F0992" w:rsidDel="0012480C">
                <w:rPr>
                  <w:b/>
                  <w:bCs/>
                  <w:color w:val="434343"/>
                  <w:sz w:val="21"/>
                  <w:szCs w:val="24"/>
                </w:rPr>
                <w:delText>o</w:delText>
              </w:r>
            </w:del>
            <w:del w:id="284" w:author="Doma" w:date="2016-08-21T20:42:00Z">
              <w:r w:rsidR="002F0992" w:rsidDel="0012480C">
                <w:rPr>
                  <w:b/>
                  <w:bCs/>
                  <w:color w:val="434343"/>
                  <w:sz w:val="21"/>
                  <w:szCs w:val="24"/>
                </w:rPr>
                <w:delText xml:space="preserve"> lahko</w:delText>
              </w:r>
            </w:del>
            <w:r w:rsidR="002F0992">
              <w:rPr>
                <w:b/>
                <w:bCs/>
                <w:color w:val="434343"/>
                <w:sz w:val="21"/>
                <w:szCs w:val="24"/>
              </w:rPr>
              <w:t>:</w:t>
            </w:r>
          </w:p>
        </w:tc>
        <w:tc>
          <w:tcPr>
            <w:tcW w:w="850" w:type="dxa"/>
            <w:tcPrChange w:id="285" w:author="Doma" w:date="2016-08-21T20:46:00Z">
              <w:tcPr>
                <w:tcW w:w="666" w:type="dxa"/>
              </w:tcPr>
            </w:tcPrChange>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Change w:id="286" w:author="Doma" w:date="2016-08-21T20:46:00Z">
              <w:tcPr>
                <w:tcW w:w="982" w:type="dxa"/>
              </w:tcPr>
            </w:tcPrChange>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Change w:id="287" w:author="Doma" w:date="2016-08-21T20:46:00Z">
              <w:tcPr>
                <w:tcW w:w="981" w:type="dxa"/>
              </w:tcPr>
            </w:tcPrChange>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Change w:id="288" w:author="Doma" w:date="2016-08-21T20:46:00Z">
              <w:tcPr>
                <w:tcW w:w="982" w:type="dxa"/>
              </w:tcPr>
            </w:tcPrChange>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Change w:id="289" w:author="Doma" w:date="2016-08-21T20:46:00Z">
              <w:tcPr>
                <w:tcW w:w="1122" w:type="dxa"/>
              </w:tcPr>
            </w:tcPrChange>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Change w:id="290" w:author="Doma" w:date="2016-08-21T20:46:00Z">
              <w:tcPr>
                <w:tcW w:w="701" w:type="dxa"/>
              </w:tcPr>
            </w:tcPrChange>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12480C">
        <w:trPr>
          <w:trHeight w:val="244"/>
          <w:trPrChange w:id="291" w:author="Doma" w:date="2016-08-21T20:46:00Z">
            <w:trPr>
              <w:trHeight w:val="244"/>
            </w:trPr>
          </w:trPrChange>
        </w:trPr>
        <w:tc>
          <w:tcPr>
            <w:tcW w:w="3256" w:type="dxa"/>
            <w:tcPrChange w:id="292" w:author="Doma" w:date="2016-08-21T20:46:00Z">
              <w:tcPr>
                <w:tcW w:w="3252" w:type="dxa"/>
              </w:tcPr>
            </w:tcPrChange>
          </w:tcPr>
          <w:p w14:paraId="6E236905" w14:textId="15A27AB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w:t>
            </w:r>
            <w:ins w:id="293" w:author="Doma" w:date="2016-08-21T20:42:00Z">
              <w:r w:rsidR="0012480C">
                <w:rPr>
                  <w:color w:val="434343"/>
                  <w:sz w:val="21"/>
                  <w:szCs w:val="24"/>
                </w:rPr>
                <w:t>a</w:t>
              </w:r>
            </w:ins>
            <w:del w:id="294" w:author="Doma" w:date="2016-08-21T20:42:00Z">
              <w:r w:rsidDel="0012480C">
                <w:rPr>
                  <w:color w:val="434343"/>
                  <w:sz w:val="21"/>
                  <w:szCs w:val="24"/>
                </w:rPr>
                <w:delText>iš</w:delText>
              </w:r>
            </w:del>
          </w:p>
        </w:tc>
        <w:tc>
          <w:tcPr>
            <w:tcW w:w="850" w:type="dxa"/>
            <w:tcPrChange w:id="295" w:author="Doma" w:date="2016-08-21T20:46:00Z">
              <w:tcPr>
                <w:tcW w:w="666" w:type="dxa"/>
              </w:tcPr>
            </w:tcPrChange>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296" w:author="Doma" w:date="2016-08-21T20:46:00Z">
              <w:tcPr>
                <w:tcW w:w="982" w:type="dxa"/>
              </w:tcPr>
            </w:tcPrChange>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297" w:author="Doma" w:date="2016-08-21T20:46:00Z">
              <w:tcPr>
                <w:tcW w:w="981" w:type="dxa"/>
              </w:tcPr>
            </w:tcPrChange>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298" w:author="Doma" w:date="2016-08-21T20:46:00Z">
              <w:tcPr>
                <w:tcW w:w="982" w:type="dxa"/>
              </w:tcPr>
            </w:tcPrChange>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299" w:author="Doma" w:date="2016-08-21T20:46:00Z">
              <w:tcPr>
                <w:tcW w:w="1122" w:type="dxa"/>
              </w:tcPr>
            </w:tcPrChange>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Change w:id="300" w:author="Doma" w:date="2016-08-21T20:46:00Z">
              <w:tcPr>
                <w:tcW w:w="701" w:type="dxa"/>
              </w:tcPr>
            </w:tcPrChange>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12480C">
        <w:trPr>
          <w:trHeight w:val="244"/>
          <w:trPrChange w:id="301" w:author="Doma" w:date="2016-08-21T20:46:00Z">
            <w:trPr>
              <w:trHeight w:val="244"/>
            </w:trPr>
          </w:trPrChange>
        </w:trPr>
        <w:tc>
          <w:tcPr>
            <w:tcW w:w="3256" w:type="dxa"/>
            <w:tcPrChange w:id="302" w:author="Doma" w:date="2016-08-21T20:46:00Z">
              <w:tcPr>
                <w:tcW w:w="3252" w:type="dxa"/>
              </w:tcPr>
            </w:tcPrChange>
          </w:tcPr>
          <w:p w14:paraId="428364B5" w14:textId="154B1CB8"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w:t>
            </w:r>
            <w:ins w:id="303" w:author="Doma" w:date="2016-08-21T20:42:00Z">
              <w:r w:rsidR="0012480C">
                <w:rPr>
                  <w:color w:val="434343"/>
                  <w:sz w:val="21"/>
                  <w:szCs w:val="24"/>
                </w:rPr>
                <w:t>mba</w:t>
              </w:r>
            </w:ins>
            <w:del w:id="304" w:author="Doma" w:date="2016-08-21T20:42:00Z">
              <w:r w:rsidDel="0012480C">
                <w:rPr>
                  <w:color w:val="434343"/>
                  <w:sz w:val="21"/>
                  <w:szCs w:val="24"/>
                </w:rPr>
                <w:delText>niš</w:delText>
              </w:r>
            </w:del>
          </w:p>
        </w:tc>
        <w:tc>
          <w:tcPr>
            <w:tcW w:w="850" w:type="dxa"/>
            <w:tcPrChange w:id="305" w:author="Doma" w:date="2016-08-21T20:46:00Z">
              <w:tcPr>
                <w:tcW w:w="666" w:type="dxa"/>
              </w:tcPr>
            </w:tcPrChange>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306" w:author="Doma" w:date="2016-08-21T20:46:00Z">
              <w:tcPr>
                <w:tcW w:w="982" w:type="dxa"/>
              </w:tcPr>
            </w:tcPrChange>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307" w:author="Doma" w:date="2016-08-21T20:46:00Z">
              <w:tcPr>
                <w:tcW w:w="981" w:type="dxa"/>
              </w:tcPr>
            </w:tcPrChange>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308" w:author="Doma" w:date="2016-08-21T20:46:00Z">
              <w:tcPr>
                <w:tcW w:w="982" w:type="dxa"/>
              </w:tcPr>
            </w:tcPrChange>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309" w:author="Doma" w:date="2016-08-21T20:46:00Z">
              <w:tcPr>
                <w:tcW w:w="1122" w:type="dxa"/>
              </w:tcPr>
            </w:tcPrChange>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Change w:id="310" w:author="Doma" w:date="2016-08-21T20:46:00Z">
              <w:tcPr>
                <w:tcW w:w="701" w:type="dxa"/>
              </w:tcPr>
            </w:tcPrChange>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12480C">
        <w:trPr>
          <w:trHeight w:val="234"/>
          <w:trPrChange w:id="311" w:author="Doma" w:date="2016-08-21T20:46:00Z">
            <w:trPr>
              <w:trHeight w:val="234"/>
            </w:trPr>
          </w:trPrChange>
        </w:trPr>
        <w:tc>
          <w:tcPr>
            <w:tcW w:w="3256" w:type="dxa"/>
            <w:tcPrChange w:id="312" w:author="Doma" w:date="2016-08-21T20:46:00Z">
              <w:tcPr>
                <w:tcW w:w="3252" w:type="dxa"/>
              </w:tcPr>
            </w:tcPrChange>
          </w:tcPr>
          <w:p w14:paraId="072064BA" w14:textId="7D998EF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w:t>
            </w:r>
            <w:ins w:id="313" w:author="Doma" w:date="2016-08-21T20:43:00Z">
              <w:r w:rsidR="0012480C">
                <w:rPr>
                  <w:color w:val="434343"/>
                  <w:sz w:val="21"/>
                  <w:szCs w:val="24"/>
                </w:rPr>
                <w:t>cija</w:t>
              </w:r>
            </w:ins>
            <w:del w:id="314" w:author="Doma" w:date="2016-08-21T20:43:00Z">
              <w:r w:rsidDel="0012480C">
                <w:rPr>
                  <w:color w:val="434343"/>
                  <w:sz w:val="21"/>
                  <w:szCs w:val="24"/>
                </w:rPr>
                <w:delText>iraš</w:delText>
              </w:r>
            </w:del>
          </w:p>
        </w:tc>
        <w:tc>
          <w:tcPr>
            <w:tcW w:w="850" w:type="dxa"/>
            <w:tcPrChange w:id="315" w:author="Doma" w:date="2016-08-21T20:46:00Z">
              <w:tcPr>
                <w:tcW w:w="666" w:type="dxa"/>
              </w:tcPr>
            </w:tcPrChange>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316" w:author="Doma" w:date="2016-08-21T20:46:00Z">
              <w:tcPr>
                <w:tcW w:w="982" w:type="dxa"/>
              </w:tcPr>
            </w:tcPrChange>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317" w:author="Doma" w:date="2016-08-21T20:46:00Z">
              <w:tcPr>
                <w:tcW w:w="981" w:type="dxa"/>
              </w:tcPr>
            </w:tcPrChange>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318" w:author="Doma" w:date="2016-08-21T20:46:00Z">
              <w:tcPr>
                <w:tcW w:w="982" w:type="dxa"/>
              </w:tcPr>
            </w:tcPrChange>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319" w:author="Doma" w:date="2016-08-21T20:46:00Z">
              <w:tcPr>
                <w:tcW w:w="1122" w:type="dxa"/>
              </w:tcPr>
            </w:tcPrChange>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Change w:id="320" w:author="Doma" w:date="2016-08-21T20:46:00Z">
              <w:tcPr>
                <w:tcW w:w="701" w:type="dxa"/>
              </w:tcPr>
            </w:tcPrChange>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12480C">
        <w:trPr>
          <w:trHeight w:val="532"/>
          <w:trPrChange w:id="321" w:author="Doma" w:date="2016-08-21T20:46:00Z">
            <w:trPr>
              <w:trHeight w:val="780"/>
            </w:trPr>
          </w:trPrChange>
        </w:trPr>
        <w:tc>
          <w:tcPr>
            <w:tcW w:w="3256" w:type="dxa"/>
            <w:tcPrChange w:id="322" w:author="Doma" w:date="2016-08-21T20:46:00Z">
              <w:tcPr>
                <w:tcW w:w="3252" w:type="dxa"/>
              </w:tcPr>
            </w:tcPrChange>
          </w:tcPr>
          <w:p w14:paraId="63F0F570" w14:textId="2EF5DB7E" w:rsidR="00916043" w:rsidRPr="004C16A9" w:rsidRDefault="00907844" w:rsidP="00916043">
            <w:pPr>
              <w:widowControl w:val="0"/>
              <w:autoSpaceDE w:val="0"/>
              <w:autoSpaceDN w:val="0"/>
              <w:adjustRightInd w:val="0"/>
              <w:spacing w:line="240" w:lineRule="auto"/>
              <w:jc w:val="left"/>
              <w:rPr>
                <w:color w:val="434343"/>
                <w:sz w:val="21"/>
                <w:szCs w:val="24"/>
              </w:rPr>
            </w:pPr>
            <w:r>
              <w:rPr>
                <w:color w:val="434343"/>
                <w:sz w:val="21"/>
                <w:szCs w:val="24"/>
              </w:rPr>
              <w:t>Poveza</w:t>
            </w:r>
            <w:ins w:id="323" w:author="Doma" w:date="2016-08-21T20:43:00Z">
              <w:r w:rsidR="0012480C">
                <w:rPr>
                  <w:color w:val="434343"/>
                  <w:sz w:val="21"/>
                  <w:szCs w:val="24"/>
                </w:rPr>
                <w:t>va</w:t>
              </w:r>
            </w:ins>
            <w:del w:id="324" w:author="Doma" w:date="2016-08-21T20:42:00Z">
              <w:r w:rsidDel="0012480C">
                <w:rPr>
                  <w:color w:val="434343"/>
                  <w:sz w:val="21"/>
                  <w:szCs w:val="24"/>
                </w:rPr>
                <w:delText>ti</w:delText>
              </w:r>
            </w:del>
            <w:r w:rsidRPr="00907844">
              <w:rPr>
                <w:color w:val="434343"/>
                <w:sz w:val="21"/>
                <w:szCs w:val="24"/>
              </w:rPr>
              <w:t xml:space="preserve"> z drugimi programi</w:t>
            </w:r>
            <w:ins w:id="325" w:author="Doma" w:date="2016-08-21T20:43:00Z">
              <w:r w:rsidR="0012480C">
                <w:rPr>
                  <w:color w:val="434343"/>
                  <w:sz w:val="21"/>
                  <w:szCs w:val="24"/>
                </w:rPr>
                <w:t>,</w:t>
              </w:r>
            </w:ins>
            <w:del w:id="326" w:author="Doma" w:date="2016-08-21T20:43:00Z">
              <w:r w:rsidRPr="00907844" w:rsidDel="0012480C">
                <w:rPr>
                  <w:color w:val="434343"/>
                  <w:sz w:val="21"/>
                  <w:szCs w:val="24"/>
                </w:rPr>
                <w:delText xml:space="preserve"> v </w:delText>
              </w:r>
              <w:r w:rsidDel="0012480C">
                <w:rPr>
                  <w:color w:val="434343"/>
                  <w:sz w:val="21"/>
                  <w:szCs w:val="24"/>
                </w:rPr>
                <w:delText>določenih primerih</w:delText>
              </w:r>
            </w:del>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Change w:id="327" w:author="Doma" w:date="2016-08-21T20:46:00Z">
              <w:tcPr>
                <w:tcW w:w="666" w:type="dxa"/>
              </w:tcPr>
            </w:tcPrChange>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Change w:id="328" w:author="Doma" w:date="2016-08-21T20:46:00Z">
              <w:tcPr>
                <w:tcW w:w="982" w:type="dxa"/>
              </w:tcPr>
            </w:tcPrChange>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329" w:author="Doma" w:date="2016-08-21T20:46:00Z">
              <w:tcPr>
                <w:tcW w:w="981" w:type="dxa"/>
              </w:tcPr>
            </w:tcPrChange>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330" w:author="Doma" w:date="2016-08-21T20:46:00Z">
              <w:tcPr>
                <w:tcW w:w="982" w:type="dxa"/>
              </w:tcPr>
            </w:tcPrChange>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331" w:author="Doma" w:date="2016-08-21T20:46:00Z">
              <w:tcPr>
                <w:tcW w:w="1122" w:type="dxa"/>
              </w:tcPr>
            </w:tcPrChange>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Change w:id="332" w:author="Doma" w:date="2016-08-21T20:46:00Z">
              <w:tcPr>
                <w:tcW w:w="701" w:type="dxa"/>
              </w:tcPr>
            </w:tcPrChange>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12480C">
        <w:trPr>
          <w:trHeight w:val="244"/>
          <w:trPrChange w:id="333" w:author="Doma" w:date="2016-08-21T20:46:00Z">
            <w:trPr>
              <w:trHeight w:val="244"/>
            </w:trPr>
          </w:trPrChange>
        </w:trPr>
        <w:tc>
          <w:tcPr>
            <w:tcW w:w="3256" w:type="dxa"/>
            <w:tcPrChange w:id="334" w:author="Doma" w:date="2016-08-21T20:46:00Z">
              <w:tcPr>
                <w:tcW w:w="3252" w:type="dxa"/>
              </w:tcPr>
            </w:tcPrChange>
          </w:tcPr>
          <w:p w14:paraId="36C0A919" w14:textId="4578A3FE" w:rsidR="00916043" w:rsidRPr="004C16A9" w:rsidRDefault="002F0992" w:rsidP="0012480C">
            <w:pPr>
              <w:widowControl w:val="0"/>
              <w:autoSpaceDE w:val="0"/>
              <w:autoSpaceDN w:val="0"/>
              <w:adjustRightInd w:val="0"/>
              <w:spacing w:line="240" w:lineRule="auto"/>
              <w:jc w:val="left"/>
              <w:rPr>
                <w:color w:val="434343"/>
                <w:sz w:val="21"/>
                <w:szCs w:val="24"/>
              </w:rPr>
              <w:pPrChange w:id="335" w:author="Doma" w:date="2016-08-21T20:44:00Z">
                <w:pPr>
                  <w:framePr w:hSpace="180" w:wrap="around" w:vAnchor="text" w:hAnchor="page" w:x="1810" w:y="599"/>
                  <w:widowControl w:val="0"/>
                  <w:autoSpaceDE w:val="0"/>
                  <w:autoSpaceDN w:val="0"/>
                  <w:adjustRightInd w:val="0"/>
                  <w:spacing w:line="240" w:lineRule="auto"/>
                  <w:jc w:val="left"/>
                </w:pPr>
              </w:pPrChange>
            </w:pPr>
            <w:del w:id="336" w:author="Doma" w:date="2016-08-21T20:44:00Z">
              <w:r w:rsidDel="0012480C">
                <w:rPr>
                  <w:b/>
                  <w:bCs/>
                  <w:color w:val="434343"/>
                  <w:sz w:val="21"/>
                  <w:szCs w:val="24"/>
                </w:rPr>
                <w:delText>Če d</w:delText>
              </w:r>
            </w:del>
            <w:ins w:id="337" w:author="Doma" w:date="2016-08-21T20:44:00Z">
              <w:r w:rsidR="0012480C">
                <w:rPr>
                  <w:b/>
                  <w:bCs/>
                  <w:color w:val="434343"/>
                  <w:sz w:val="21"/>
                  <w:szCs w:val="24"/>
                </w:rPr>
                <w:t>D</w:t>
              </w:r>
            </w:ins>
            <w:r>
              <w:rPr>
                <w:b/>
                <w:bCs/>
                <w:color w:val="434343"/>
                <w:sz w:val="21"/>
                <w:szCs w:val="24"/>
              </w:rPr>
              <w:t>istribu</w:t>
            </w:r>
            <w:del w:id="338" w:author="Doma" w:date="2016-08-21T20:45:00Z">
              <w:r w:rsidDel="0012480C">
                <w:rPr>
                  <w:b/>
                  <w:bCs/>
                  <w:color w:val="434343"/>
                  <w:sz w:val="21"/>
                  <w:szCs w:val="24"/>
                </w:rPr>
                <w:delText>i</w:delText>
              </w:r>
            </w:del>
            <w:ins w:id="339" w:author="Doma" w:date="2016-08-21T20:44:00Z">
              <w:r w:rsidR="0012480C">
                <w:rPr>
                  <w:b/>
                  <w:bCs/>
                  <w:color w:val="434343"/>
                  <w:sz w:val="21"/>
                  <w:szCs w:val="24"/>
                </w:rPr>
                <w:t>cija</w:t>
              </w:r>
            </w:ins>
            <w:del w:id="340" w:author="Doma" w:date="2016-08-21T20:44:00Z">
              <w:r w:rsidDel="0012480C">
                <w:rPr>
                  <w:b/>
                  <w:bCs/>
                  <w:color w:val="434343"/>
                  <w:sz w:val="21"/>
                  <w:szCs w:val="24"/>
                </w:rPr>
                <w:delText>raš</w:delText>
              </w:r>
            </w:del>
            <w:del w:id="341" w:author="Doma" w:date="2016-08-21T20:45:00Z">
              <w:r w:rsidDel="0012480C">
                <w:rPr>
                  <w:b/>
                  <w:bCs/>
                  <w:color w:val="434343"/>
                  <w:sz w:val="21"/>
                  <w:szCs w:val="24"/>
                </w:rPr>
                <w:delText xml:space="preserve"> moraš</w:delText>
              </w:r>
              <w:r w:rsidR="00916043" w:rsidRPr="004C16A9" w:rsidDel="0012480C">
                <w:rPr>
                  <w:b/>
                  <w:bCs/>
                  <w:color w:val="434343"/>
                  <w:sz w:val="21"/>
                  <w:szCs w:val="24"/>
                </w:rPr>
                <w:delText>:</w:delText>
              </w:r>
            </w:del>
          </w:p>
        </w:tc>
        <w:tc>
          <w:tcPr>
            <w:tcW w:w="850" w:type="dxa"/>
            <w:tcPrChange w:id="342" w:author="Doma" w:date="2016-08-21T20:46:00Z">
              <w:tcPr>
                <w:tcW w:w="666" w:type="dxa"/>
              </w:tcPr>
            </w:tcPrChange>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Change w:id="343" w:author="Doma" w:date="2016-08-21T20:46:00Z">
              <w:tcPr>
                <w:tcW w:w="982" w:type="dxa"/>
              </w:tcPr>
            </w:tcPrChange>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Change w:id="344" w:author="Doma" w:date="2016-08-21T20:46:00Z">
              <w:tcPr>
                <w:tcW w:w="981" w:type="dxa"/>
              </w:tcPr>
            </w:tcPrChange>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Change w:id="345" w:author="Doma" w:date="2016-08-21T20:46:00Z">
              <w:tcPr>
                <w:tcW w:w="982" w:type="dxa"/>
              </w:tcPr>
            </w:tcPrChange>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Change w:id="346" w:author="Doma" w:date="2016-08-21T20:46:00Z">
              <w:tcPr>
                <w:tcW w:w="1122" w:type="dxa"/>
              </w:tcPr>
            </w:tcPrChange>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Change w:id="347" w:author="Doma" w:date="2016-08-21T20:46:00Z">
              <w:tcPr>
                <w:tcW w:w="701" w:type="dxa"/>
              </w:tcPr>
            </w:tcPrChange>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12480C">
        <w:trPr>
          <w:trHeight w:val="244"/>
          <w:trPrChange w:id="348" w:author="Doma" w:date="2016-08-21T20:46:00Z">
            <w:trPr>
              <w:trHeight w:val="244"/>
            </w:trPr>
          </w:trPrChange>
        </w:trPr>
        <w:tc>
          <w:tcPr>
            <w:tcW w:w="3256" w:type="dxa"/>
            <w:tcPrChange w:id="349" w:author="Doma" w:date="2016-08-21T20:46:00Z">
              <w:tcPr>
                <w:tcW w:w="3252" w:type="dxa"/>
              </w:tcPr>
            </w:tcPrChange>
          </w:tcPr>
          <w:p w14:paraId="4514C725" w14:textId="51FD84E8" w:rsidR="00916043" w:rsidRPr="004C16A9" w:rsidRDefault="001E5F2C" w:rsidP="001E5F2C">
            <w:pPr>
              <w:widowControl w:val="0"/>
              <w:autoSpaceDE w:val="0"/>
              <w:autoSpaceDN w:val="0"/>
              <w:adjustRightInd w:val="0"/>
              <w:spacing w:line="240" w:lineRule="auto"/>
              <w:jc w:val="left"/>
              <w:rPr>
                <w:color w:val="434343"/>
                <w:sz w:val="21"/>
                <w:szCs w:val="24"/>
              </w:rPr>
              <w:pPrChange w:id="350" w:author="Doma" w:date="2016-08-21T20:47:00Z">
                <w:pPr>
                  <w:framePr w:hSpace="180" w:wrap="around" w:vAnchor="text" w:hAnchor="page" w:x="1810" w:y="599"/>
                  <w:widowControl w:val="0"/>
                  <w:autoSpaceDE w:val="0"/>
                  <w:autoSpaceDN w:val="0"/>
                  <w:adjustRightInd w:val="0"/>
                  <w:spacing w:line="240" w:lineRule="auto"/>
                  <w:jc w:val="left"/>
                </w:pPr>
              </w:pPrChange>
            </w:pPr>
            <w:ins w:id="351" w:author="Doma" w:date="2016-08-21T20:47:00Z">
              <w:r>
                <w:rPr>
                  <w:color w:val="434343"/>
                  <w:sz w:val="21"/>
                  <w:szCs w:val="24"/>
                </w:rPr>
                <w:t xml:space="preserve">Dosegljivost </w:t>
              </w:r>
            </w:ins>
            <w:del w:id="352" w:author="Doma" w:date="2016-08-21T20:46:00Z">
              <w:r w:rsidR="002F0992" w:rsidDel="0012480C">
                <w:rPr>
                  <w:color w:val="434343"/>
                  <w:sz w:val="21"/>
                  <w:szCs w:val="24"/>
                </w:rPr>
                <w:delText>Naredit i</w:delText>
              </w:r>
            </w:del>
            <w:ins w:id="353" w:author="Doma" w:date="2016-08-21T20:47:00Z">
              <w:r>
                <w:rPr>
                  <w:color w:val="434343"/>
                  <w:sz w:val="21"/>
                  <w:szCs w:val="24"/>
                </w:rPr>
                <w:t>i</w:t>
              </w:r>
            </w:ins>
            <w:r w:rsidR="002F0992">
              <w:rPr>
                <w:color w:val="434343"/>
                <w:sz w:val="21"/>
                <w:szCs w:val="24"/>
              </w:rPr>
              <w:t>zvorn</w:t>
            </w:r>
            <w:ins w:id="354" w:author="Doma" w:date="2016-08-21T20:46:00Z">
              <w:r>
                <w:rPr>
                  <w:color w:val="434343"/>
                  <w:sz w:val="21"/>
                  <w:szCs w:val="24"/>
                </w:rPr>
                <w:t>e</w:t>
              </w:r>
            </w:ins>
            <w:del w:id="355" w:author="Doma" w:date="2016-08-21T20:46:00Z">
              <w:r w:rsidR="002F0992" w:rsidDel="0012480C">
                <w:rPr>
                  <w:color w:val="434343"/>
                  <w:sz w:val="21"/>
                  <w:szCs w:val="24"/>
                </w:rPr>
                <w:delText>o</w:delText>
              </w:r>
            </w:del>
            <w:r w:rsidR="002F0992">
              <w:rPr>
                <w:color w:val="434343"/>
                <w:sz w:val="21"/>
                <w:szCs w:val="24"/>
              </w:rPr>
              <w:t xml:space="preserve"> kod</w:t>
            </w:r>
            <w:ins w:id="356" w:author="Doma" w:date="2016-08-21T20:46:00Z">
              <w:r>
                <w:rPr>
                  <w:color w:val="434343"/>
                  <w:sz w:val="21"/>
                  <w:szCs w:val="24"/>
                </w:rPr>
                <w:t>e</w:t>
              </w:r>
            </w:ins>
            <w:del w:id="357" w:author="Doma" w:date="2016-08-21T20:46:00Z">
              <w:r w:rsidR="002F0992" w:rsidDel="0012480C">
                <w:rPr>
                  <w:color w:val="434343"/>
                  <w:sz w:val="21"/>
                  <w:szCs w:val="24"/>
                </w:rPr>
                <w:delText>o</w:delText>
              </w:r>
            </w:del>
            <w:del w:id="358" w:author="Doma" w:date="2016-08-21T20:48:00Z">
              <w:r w:rsidR="002F0992" w:rsidDel="001E5F2C">
                <w:rPr>
                  <w:color w:val="434343"/>
                  <w:sz w:val="21"/>
                  <w:szCs w:val="24"/>
                </w:rPr>
                <w:delText xml:space="preserve"> dosegljiv</w:delText>
              </w:r>
            </w:del>
            <w:del w:id="359" w:author="Doma" w:date="2016-08-21T20:46:00Z">
              <w:r w:rsidR="002F0992" w:rsidDel="0012480C">
                <w:rPr>
                  <w:color w:val="434343"/>
                  <w:sz w:val="21"/>
                  <w:szCs w:val="24"/>
                </w:rPr>
                <w:delText>o</w:delText>
              </w:r>
            </w:del>
          </w:p>
        </w:tc>
        <w:tc>
          <w:tcPr>
            <w:tcW w:w="850" w:type="dxa"/>
            <w:tcPrChange w:id="360" w:author="Doma" w:date="2016-08-21T20:46:00Z">
              <w:tcPr>
                <w:tcW w:w="666" w:type="dxa"/>
              </w:tcPr>
            </w:tcPrChange>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361" w:author="Doma" w:date="2016-08-21T20:46:00Z">
              <w:tcPr>
                <w:tcW w:w="982" w:type="dxa"/>
              </w:tcPr>
            </w:tcPrChange>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362" w:author="Doma" w:date="2016-08-21T20:46:00Z">
              <w:tcPr>
                <w:tcW w:w="981" w:type="dxa"/>
              </w:tcPr>
            </w:tcPrChange>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Change w:id="363" w:author="Doma" w:date="2016-08-21T20:46:00Z">
              <w:tcPr>
                <w:tcW w:w="982" w:type="dxa"/>
              </w:tcPr>
            </w:tcPrChange>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Change w:id="364" w:author="Doma" w:date="2016-08-21T20:46:00Z">
              <w:tcPr>
                <w:tcW w:w="1122" w:type="dxa"/>
              </w:tcPr>
            </w:tcPrChange>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Change w:id="365" w:author="Doma" w:date="2016-08-21T20:46:00Z">
              <w:tcPr>
                <w:tcW w:w="701" w:type="dxa"/>
              </w:tcPr>
            </w:tcPrChange>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12480C">
        <w:trPr>
          <w:trHeight w:val="234"/>
          <w:trPrChange w:id="366" w:author="Doma" w:date="2016-08-21T20:46:00Z">
            <w:trPr>
              <w:trHeight w:val="234"/>
            </w:trPr>
          </w:trPrChange>
        </w:trPr>
        <w:tc>
          <w:tcPr>
            <w:tcW w:w="3256" w:type="dxa"/>
            <w:tcPrChange w:id="367" w:author="Doma" w:date="2016-08-21T20:46:00Z">
              <w:tcPr>
                <w:tcW w:w="3252" w:type="dxa"/>
              </w:tcPr>
            </w:tcPrChange>
          </w:tcPr>
          <w:p w14:paraId="2D491E62" w14:textId="0EC9DEC5"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w:t>
            </w:r>
            <w:del w:id="368" w:author="Doma" w:date="2016-08-21T20:47:00Z">
              <w:r w:rsidDel="0012480C">
                <w:rPr>
                  <w:color w:val="434343"/>
                  <w:sz w:val="21"/>
                  <w:szCs w:val="24"/>
                </w:rPr>
                <w:delText>ati</w:delText>
              </w:r>
            </w:del>
            <w:r>
              <w:rPr>
                <w:color w:val="434343"/>
                <w:sz w:val="21"/>
                <w:szCs w:val="24"/>
              </w:rPr>
              <w:t xml:space="preserve"> obvestil</w:t>
            </w:r>
            <w:ins w:id="369" w:author="Doma" w:date="2016-08-21T20:47:00Z">
              <w:r w:rsidR="0012480C">
                <w:rPr>
                  <w:color w:val="434343"/>
                  <w:sz w:val="21"/>
                  <w:szCs w:val="24"/>
                </w:rPr>
                <w:t>a</w:t>
              </w:r>
            </w:ins>
            <w:del w:id="370" w:author="Doma" w:date="2016-08-21T20:47:00Z">
              <w:r w:rsidDel="0012480C">
                <w:rPr>
                  <w:color w:val="434343"/>
                  <w:sz w:val="21"/>
                  <w:szCs w:val="24"/>
                </w:rPr>
                <w:delText>o</w:delText>
              </w:r>
            </w:del>
            <w:r>
              <w:rPr>
                <w:color w:val="434343"/>
                <w:sz w:val="21"/>
                <w:szCs w:val="24"/>
              </w:rPr>
              <w:t xml:space="preserve"> o avtorskih pravicah</w:t>
            </w:r>
          </w:p>
        </w:tc>
        <w:tc>
          <w:tcPr>
            <w:tcW w:w="850" w:type="dxa"/>
            <w:tcPrChange w:id="371" w:author="Doma" w:date="2016-08-21T20:46:00Z">
              <w:tcPr>
                <w:tcW w:w="666" w:type="dxa"/>
              </w:tcPr>
            </w:tcPrChange>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372" w:author="Doma" w:date="2016-08-21T20:46:00Z">
              <w:tcPr>
                <w:tcW w:w="982" w:type="dxa"/>
              </w:tcPr>
            </w:tcPrChange>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373" w:author="Doma" w:date="2016-08-21T20:46:00Z">
              <w:tcPr>
                <w:tcW w:w="981" w:type="dxa"/>
              </w:tcPr>
            </w:tcPrChange>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374" w:author="Doma" w:date="2016-08-21T20:46:00Z">
              <w:tcPr>
                <w:tcW w:w="982" w:type="dxa"/>
              </w:tcPr>
            </w:tcPrChange>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375" w:author="Doma" w:date="2016-08-21T20:46:00Z">
              <w:tcPr>
                <w:tcW w:w="1122" w:type="dxa"/>
              </w:tcPr>
            </w:tcPrChange>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Change w:id="376" w:author="Doma" w:date="2016-08-21T20:46:00Z">
              <w:tcPr>
                <w:tcW w:w="701" w:type="dxa"/>
              </w:tcPr>
            </w:tcPrChange>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12480C">
        <w:trPr>
          <w:trHeight w:val="244"/>
          <w:trPrChange w:id="377" w:author="Doma" w:date="2016-08-21T20:46:00Z">
            <w:trPr>
              <w:trHeight w:val="244"/>
            </w:trPr>
          </w:trPrChange>
        </w:trPr>
        <w:tc>
          <w:tcPr>
            <w:tcW w:w="3256" w:type="dxa"/>
            <w:tcPrChange w:id="378" w:author="Doma" w:date="2016-08-21T20:46:00Z">
              <w:tcPr>
                <w:tcW w:w="3252" w:type="dxa"/>
              </w:tcPr>
            </w:tcPrChange>
          </w:tcPr>
          <w:p w14:paraId="2A7AD8A5" w14:textId="5037A969"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w:t>
            </w:r>
            <w:ins w:id="379" w:author="Doma" w:date="2016-08-21T20:47:00Z">
              <w:r w:rsidR="001E5F2C">
                <w:rPr>
                  <w:color w:val="434343"/>
                  <w:sz w:val="21"/>
                  <w:szCs w:val="24"/>
                </w:rPr>
                <w:t>ena</w:t>
              </w:r>
            </w:ins>
            <w:del w:id="380" w:author="Doma" w:date="2016-08-21T20:47:00Z">
              <w:r w:rsidDel="001E5F2C">
                <w:rPr>
                  <w:color w:val="434343"/>
                  <w:sz w:val="21"/>
                  <w:szCs w:val="24"/>
                </w:rPr>
                <w:delText>iti</w:delText>
              </w:r>
            </w:del>
            <w:r>
              <w:rPr>
                <w:color w:val="434343"/>
                <w:sz w:val="21"/>
                <w:szCs w:val="24"/>
              </w:rPr>
              <w:t xml:space="preserve"> kopij</w:t>
            </w:r>
            <w:ins w:id="381" w:author="Doma" w:date="2016-08-21T20:47:00Z">
              <w:r w:rsidR="001E5F2C">
                <w:rPr>
                  <w:color w:val="434343"/>
                  <w:sz w:val="21"/>
                  <w:szCs w:val="24"/>
                </w:rPr>
                <w:t>a</w:t>
              </w:r>
            </w:ins>
            <w:del w:id="382" w:author="Doma" w:date="2016-08-21T20:47:00Z">
              <w:r w:rsidDel="001E5F2C">
                <w:rPr>
                  <w:color w:val="434343"/>
                  <w:sz w:val="21"/>
                  <w:szCs w:val="24"/>
                </w:rPr>
                <w:delText>o</w:delText>
              </w:r>
            </w:del>
            <w:r>
              <w:rPr>
                <w:color w:val="434343"/>
                <w:sz w:val="21"/>
                <w:szCs w:val="24"/>
              </w:rPr>
              <w:t xml:space="preserve"> licence</w:t>
            </w:r>
          </w:p>
        </w:tc>
        <w:tc>
          <w:tcPr>
            <w:tcW w:w="850" w:type="dxa"/>
            <w:tcPrChange w:id="383" w:author="Doma" w:date="2016-08-21T20:46:00Z">
              <w:tcPr>
                <w:tcW w:w="666" w:type="dxa"/>
              </w:tcPr>
            </w:tcPrChange>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384" w:author="Doma" w:date="2016-08-21T20:46:00Z">
              <w:tcPr>
                <w:tcW w:w="982" w:type="dxa"/>
              </w:tcPr>
            </w:tcPrChange>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385" w:author="Doma" w:date="2016-08-21T20:46:00Z">
              <w:tcPr>
                <w:tcW w:w="981" w:type="dxa"/>
              </w:tcPr>
            </w:tcPrChange>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386" w:author="Doma" w:date="2016-08-21T20:46:00Z">
              <w:tcPr>
                <w:tcW w:w="982" w:type="dxa"/>
              </w:tcPr>
            </w:tcPrChange>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387" w:author="Doma" w:date="2016-08-21T20:46:00Z">
              <w:tcPr>
                <w:tcW w:w="1122" w:type="dxa"/>
              </w:tcPr>
            </w:tcPrChange>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Change w:id="388" w:author="Doma" w:date="2016-08-21T20:46:00Z">
              <w:tcPr>
                <w:tcW w:w="701" w:type="dxa"/>
              </w:tcPr>
            </w:tcPrChange>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12480C">
        <w:trPr>
          <w:trHeight w:val="234"/>
          <w:trPrChange w:id="389" w:author="Doma" w:date="2016-08-21T20:46:00Z">
            <w:trPr>
              <w:trHeight w:val="234"/>
            </w:trPr>
          </w:trPrChange>
        </w:trPr>
        <w:tc>
          <w:tcPr>
            <w:tcW w:w="3256" w:type="dxa"/>
            <w:tcPrChange w:id="390" w:author="Doma" w:date="2016-08-21T20:46:00Z">
              <w:tcPr>
                <w:tcW w:w="3252" w:type="dxa"/>
              </w:tcPr>
            </w:tcPrChange>
          </w:tcPr>
          <w:p w14:paraId="704B4DF8" w14:textId="05E0874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w:t>
            </w:r>
            <w:ins w:id="391" w:author="Doma" w:date="2016-08-21T20:48:00Z">
              <w:r w:rsidR="001E5F2C">
                <w:rPr>
                  <w:color w:val="434343"/>
                  <w:sz w:val="21"/>
                  <w:szCs w:val="24"/>
                </w:rPr>
                <w:t>ev</w:t>
              </w:r>
            </w:ins>
            <w:del w:id="392" w:author="Doma" w:date="2016-08-21T20:48:00Z">
              <w:r w:rsidDel="001E5F2C">
                <w:rPr>
                  <w:color w:val="434343"/>
                  <w:sz w:val="21"/>
                  <w:szCs w:val="24"/>
                </w:rPr>
                <w:delText>i</w:delText>
              </w:r>
            </w:del>
            <w:r>
              <w:rPr>
                <w:color w:val="434343"/>
                <w:sz w:val="21"/>
                <w:szCs w:val="24"/>
              </w:rPr>
              <w:t xml:space="preserve"> spremembe</w:t>
            </w:r>
          </w:p>
        </w:tc>
        <w:tc>
          <w:tcPr>
            <w:tcW w:w="850" w:type="dxa"/>
            <w:tcPrChange w:id="393" w:author="Doma" w:date="2016-08-21T20:46:00Z">
              <w:tcPr>
                <w:tcW w:w="666" w:type="dxa"/>
              </w:tcPr>
            </w:tcPrChange>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394" w:author="Doma" w:date="2016-08-21T20:46:00Z">
              <w:tcPr>
                <w:tcW w:w="982" w:type="dxa"/>
              </w:tcPr>
            </w:tcPrChange>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395" w:author="Doma" w:date="2016-08-21T20:46:00Z">
              <w:tcPr>
                <w:tcW w:w="981" w:type="dxa"/>
              </w:tcPr>
            </w:tcPrChange>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396" w:author="Doma" w:date="2016-08-21T20:46:00Z">
              <w:tcPr>
                <w:tcW w:w="982" w:type="dxa"/>
              </w:tcPr>
            </w:tcPrChange>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397" w:author="Doma" w:date="2016-08-21T20:46:00Z">
              <w:tcPr>
                <w:tcW w:w="1122" w:type="dxa"/>
              </w:tcPr>
            </w:tcPrChange>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Change w:id="398" w:author="Doma" w:date="2016-08-21T20:46:00Z">
              <w:tcPr>
                <w:tcW w:w="701" w:type="dxa"/>
              </w:tcPr>
            </w:tcPrChange>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12480C">
        <w:trPr>
          <w:trHeight w:val="244"/>
          <w:trPrChange w:id="399" w:author="Doma" w:date="2016-08-21T20:46:00Z">
            <w:trPr>
              <w:trHeight w:val="244"/>
            </w:trPr>
          </w:trPrChange>
        </w:trPr>
        <w:tc>
          <w:tcPr>
            <w:tcW w:w="3256" w:type="dxa"/>
            <w:tcPrChange w:id="400" w:author="Doma" w:date="2016-08-21T20:46:00Z">
              <w:tcPr>
                <w:tcW w:w="3252" w:type="dxa"/>
              </w:tcPr>
            </w:tcPrChange>
          </w:tcPr>
          <w:p w14:paraId="0290C54F" w14:textId="69473011"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ins w:id="401" w:author="Doma" w:date="2016-08-21T20:48:00Z">
              <w:r w:rsidR="001E5F2C">
                <w:rPr>
                  <w:color w:val="434343"/>
                  <w:sz w:val="21"/>
                  <w:szCs w:val="24"/>
                </w:rPr>
                <w:t>ev</w:t>
              </w:r>
            </w:ins>
            <w:del w:id="402" w:author="Doma" w:date="2016-08-21T20:48:00Z">
              <w:r w:rsidDel="001E5F2C">
                <w:rPr>
                  <w:color w:val="434343"/>
                  <w:sz w:val="21"/>
                  <w:szCs w:val="24"/>
                </w:rPr>
                <w:delText>i</w:delText>
              </w:r>
            </w:del>
            <w:r>
              <w:rPr>
                <w:color w:val="434343"/>
                <w:sz w:val="21"/>
                <w:szCs w:val="24"/>
              </w:rPr>
              <w:t xml:space="preserve"> garancij</w:t>
            </w:r>
            <w:ins w:id="403" w:author="Doma" w:date="2016-08-21T20:48:00Z">
              <w:r w:rsidR="001E5F2C">
                <w:rPr>
                  <w:color w:val="434343"/>
                  <w:sz w:val="21"/>
                  <w:szCs w:val="24"/>
                </w:rPr>
                <w:t>e</w:t>
              </w:r>
            </w:ins>
            <w:del w:id="404" w:author="Doma" w:date="2016-08-21T20:48:00Z">
              <w:r w:rsidDel="001E5F2C">
                <w:rPr>
                  <w:color w:val="434343"/>
                  <w:sz w:val="21"/>
                  <w:szCs w:val="24"/>
                </w:rPr>
                <w:delText>o</w:delText>
              </w:r>
            </w:del>
          </w:p>
        </w:tc>
        <w:tc>
          <w:tcPr>
            <w:tcW w:w="850" w:type="dxa"/>
            <w:tcPrChange w:id="405" w:author="Doma" w:date="2016-08-21T20:46:00Z">
              <w:tcPr>
                <w:tcW w:w="666" w:type="dxa"/>
              </w:tcPr>
            </w:tcPrChange>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406" w:author="Doma" w:date="2016-08-21T20:46:00Z">
              <w:tcPr>
                <w:tcW w:w="982" w:type="dxa"/>
              </w:tcPr>
            </w:tcPrChange>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407" w:author="Doma" w:date="2016-08-21T20:46:00Z">
              <w:tcPr>
                <w:tcW w:w="981" w:type="dxa"/>
              </w:tcPr>
            </w:tcPrChange>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408" w:author="Doma" w:date="2016-08-21T20:46:00Z">
              <w:tcPr>
                <w:tcW w:w="982" w:type="dxa"/>
              </w:tcPr>
            </w:tcPrChange>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409" w:author="Doma" w:date="2016-08-21T20:46:00Z">
              <w:tcPr>
                <w:tcW w:w="1122" w:type="dxa"/>
              </w:tcPr>
            </w:tcPrChange>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Change w:id="410" w:author="Doma" w:date="2016-08-21T20:46:00Z">
              <w:tcPr>
                <w:tcW w:w="701" w:type="dxa"/>
              </w:tcPr>
            </w:tcPrChange>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12480C">
        <w:trPr>
          <w:trHeight w:val="244"/>
          <w:trPrChange w:id="411" w:author="Doma" w:date="2016-08-21T20:46:00Z">
            <w:trPr>
              <w:trHeight w:val="244"/>
            </w:trPr>
          </w:trPrChange>
        </w:trPr>
        <w:tc>
          <w:tcPr>
            <w:tcW w:w="3256" w:type="dxa"/>
            <w:tcPrChange w:id="412" w:author="Doma" w:date="2016-08-21T20:46:00Z">
              <w:tcPr>
                <w:tcW w:w="3252" w:type="dxa"/>
              </w:tcPr>
            </w:tcPrChange>
          </w:tcPr>
          <w:p w14:paraId="4A60857A" w14:textId="41BC1681"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ins w:id="413" w:author="Doma" w:date="2016-08-21T20:48:00Z">
              <w:r w:rsidR="001E5F2C">
                <w:rPr>
                  <w:color w:val="434343"/>
                  <w:sz w:val="21"/>
                  <w:szCs w:val="24"/>
                </w:rPr>
                <w:t xml:space="preserve">ev </w:t>
              </w:r>
            </w:ins>
            <w:del w:id="414" w:author="Doma" w:date="2016-08-21T20:48:00Z">
              <w:r w:rsidDel="001E5F2C">
                <w:rPr>
                  <w:color w:val="434343"/>
                  <w:sz w:val="21"/>
                  <w:szCs w:val="24"/>
                </w:rPr>
                <w:delText xml:space="preserve">i </w:delText>
              </w:r>
            </w:del>
            <w:r>
              <w:rPr>
                <w:color w:val="434343"/>
                <w:sz w:val="21"/>
                <w:szCs w:val="24"/>
              </w:rPr>
              <w:t>odgovornost</w:t>
            </w:r>
            <w:ins w:id="415" w:author="Doma" w:date="2016-08-21T20:48:00Z">
              <w:r w:rsidR="001E5F2C">
                <w:rPr>
                  <w:color w:val="434343"/>
                  <w:sz w:val="21"/>
                  <w:szCs w:val="24"/>
                </w:rPr>
                <w:t>i</w:t>
              </w:r>
            </w:ins>
          </w:p>
        </w:tc>
        <w:tc>
          <w:tcPr>
            <w:tcW w:w="850" w:type="dxa"/>
            <w:tcPrChange w:id="416" w:author="Doma" w:date="2016-08-21T20:46:00Z">
              <w:tcPr>
                <w:tcW w:w="666" w:type="dxa"/>
              </w:tcPr>
            </w:tcPrChange>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417" w:author="Doma" w:date="2016-08-21T20:46:00Z">
              <w:tcPr>
                <w:tcW w:w="982" w:type="dxa"/>
              </w:tcPr>
            </w:tcPrChange>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418" w:author="Doma" w:date="2016-08-21T20:46:00Z">
              <w:tcPr>
                <w:tcW w:w="981" w:type="dxa"/>
              </w:tcPr>
            </w:tcPrChange>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419" w:author="Doma" w:date="2016-08-21T20:46:00Z">
              <w:tcPr>
                <w:tcW w:w="982" w:type="dxa"/>
              </w:tcPr>
            </w:tcPrChange>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420" w:author="Doma" w:date="2016-08-21T20:46:00Z">
              <w:tcPr>
                <w:tcW w:w="1122" w:type="dxa"/>
              </w:tcPr>
            </w:tcPrChange>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Change w:id="421" w:author="Doma" w:date="2016-08-21T20:46:00Z">
              <w:tcPr>
                <w:tcW w:w="701" w:type="dxa"/>
              </w:tcPr>
            </w:tcPrChange>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12480C">
        <w:trPr>
          <w:trHeight w:val="714"/>
          <w:trPrChange w:id="422" w:author="Doma" w:date="2016-08-21T20:46:00Z">
            <w:trPr>
              <w:trHeight w:val="714"/>
            </w:trPr>
          </w:trPrChange>
        </w:trPr>
        <w:tc>
          <w:tcPr>
            <w:tcW w:w="3256" w:type="dxa"/>
            <w:tcPrChange w:id="423" w:author="Doma" w:date="2016-08-21T20:46:00Z">
              <w:tcPr>
                <w:tcW w:w="3252" w:type="dxa"/>
              </w:tcPr>
            </w:tcPrChange>
          </w:tcPr>
          <w:p w14:paraId="0AB08CD9" w14:textId="67B81A6B"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ins w:id="424" w:author="Doma" w:date="2016-08-21T20:48:00Z">
              <w:r w:rsidR="001E5F2C">
                <w:rPr>
                  <w:color w:val="434343"/>
                  <w:sz w:val="21"/>
                  <w:szCs w:val="24"/>
                </w:rPr>
                <w:t>anje</w:t>
              </w:r>
            </w:ins>
            <w:del w:id="425" w:author="Doma" w:date="2016-08-21T20:48:00Z">
              <w:r w:rsidDel="001E5F2C">
                <w:rPr>
                  <w:color w:val="434343"/>
                  <w:sz w:val="21"/>
                  <w:szCs w:val="24"/>
                </w:rPr>
                <w:delText>ati</w:delText>
              </w:r>
            </w:del>
            <w:r>
              <w:rPr>
                <w:color w:val="434343"/>
                <w:sz w:val="21"/>
                <w:szCs w:val="24"/>
              </w:rPr>
              <w:t xml:space="preserve"> spremenjene datoteke pod enakimi pogoji </w:t>
            </w:r>
            <w:r w:rsidR="00916043" w:rsidRPr="004C16A9">
              <w:rPr>
                <w:color w:val="434343"/>
                <w:sz w:val="21"/>
                <w:szCs w:val="24"/>
              </w:rPr>
              <w:t xml:space="preserve"> (“weak copyleft”)</w:t>
            </w:r>
          </w:p>
        </w:tc>
        <w:tc>
          <w:tcPr>
            <w:tcW w:w="850" w:type="dxa"/>
            <w:tcPrChange w:id="426" w:author="Doma" w:date="2016-08-21T20:46:00Z">
              <w:tcPr>
                <w:tcW w:w="666" w:type="dxa"/>
              </w:tcPr>
            </w:tcPrChange>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427" w:author="Doma" w:date="2016-08-21T20:46:00Z">
              <w:tcPr>
                <w:tcW w:w="982" w:type="dxa"/>
              </w:tcPr>
            </w:tcPrChange>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428" w:author="Doma" w:date="2016-08-21T20:46:00Z">
              <w:tcPr>
                <w:tcW w:w="981" w:type="dxa"/>
              </w:tcPr>
            </w:tcPrChange>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429" w:author="Doma" w:date="2016-08-21T20:46:00Z">
              <w:tcPr>
                <w:tcW w:w="982" w:type="dxa"/>
              </w:tcPr>
            </w:tcPrChange>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Change w:id="430" w:author="Doma" w:date="2016-08-21T20:46:00Z">
              <w:tcPr>
                <w:tcW w:w="1122" w:type="dxa"/>
              </w:tcPr>
            </w:tcPrChange>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Change w:id="431" w:author="Doma" w:date="2016-08-21T20:46:00Z">
              <w:tcPr>
                <w:tcW w:w="701" w:type="dxa"/>
              </w:tcPr>
            </w:tcPrChange>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12480C">
        <w:trPr>
          <w:trHeight w:val="724"/>
          <w:trPrChange w:id="432" w:author="Doma" w:date="2016-08-21T20:46:00Z">
            <w:trPr>
              <w:trHeight w:val="724"/>
            </w:trPr>
          </w:trPrChange>
        </w:trPr>
        <w:tc>
          <w:tcPr>
            <w:tcW w:w="3256" w:type="dxa"/>
            <w:tcPrChange w:id="433" w:author="Doma" w:date="2016-08-21T20:46:00Z">
              <w:tcPr>
                <w:tcW w:w="3252" w:type="dxa"/>
              </w:tcPr>
            </w:tcPrChange>
          </w:tcPr>
          <w:p w14:paraId="027A010A" w14:textId="635249A4"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ins w:id="434" w:author="Doma" w:date="2016-08-21T20:49:00Z">
              <w:r w:rsidR="001E5F2C">
                <w:rPr>
                  <w:color w:val="434343"/>
                  <w:sz w:val="21"/>
                  <w:szCs w:val="24"/>
                </w:rPr>
                <w:t>anje</w:t>
              </w:r>
            </w:ins>
            <w:del w:id="435" w:author="Doma" w:date="2016-08-21T20:49:00Z">
              <w:r w:rsidDel="001E5F2C">
                <w:rPr>
                  <w:color w:val="434343"/>
                  <w:sz w:val="21"/>
                  <w:szCs w:val="24"/>
                </w:rPr>
                <w:delText>ati</w:delText>
              </w:r>
            </w:del>
            <w:r>
              <w:rPr>
                <w:color w:val="434343"/>
                <w:sz w:val="21"/>
                <w:szCs w:val="24"/>
              </w:rPr>
              <w:t xml:space="preserve"> večj</w:t>
            </w:r>
            <w:ins w:id="436" w:author="Doma" w:date="2016-08-21T20:49:00Z">
              <w:r w:rsidR="001E5F2C">
                <w:rPr>
                  <w:color w:val="434343"/>
                  <w:sz w:val="21"/>
                  <w:szCs w:val="24"/>
                </w:rPr>
                <w:t>ih</w:t>
              </w:r>
            </w:ins>
            <w:del w:id="437" w:author="Doma" w:date="2016-08-21T20:49:00Z">
              <w:r w:rsidDel="001E5F2C">
                <w:rPr>
                  <w:color w:val="434343"/>
                  <w:sz w:val="21"/>
                  <w:szCs w:val="24"/>
                </w:rPr>
                <w:delText>a</w:delText>
              </w:r>
            </w:del>
            <w:r>
              <w:rPr>
                <w:color w:val="434343"/>
                <w:sz w:val="21"/>
                <w:szCs w:val="24"/>
              </w:rPr>
              <w:t xml:space="preserve"> izpeljan</w:t>
            </w:r>
            <w:ins w:id="438" w:author="Doma" w:date="2016-08-21T20:49:00Z">
              <w:r w:rsidR="001E5F2C">
                <w:rPr>
                  <w:color w:val="434343"/>
                  <w:sz w:val="21"/>
                  <w:szCs w:val="24"/>
                </w:rPr>
                <w:t>ih</w:t>
              </w:r>
            </w:ins>
            <w:del w:id="439" w:author="Doma" w:date="2016-08-21T20:49:00Z">
              <w:r w:rsidDel="001E5F2C">
                <w:rPr>
                  <w:color w:val="434343"/>
                  <w:sz w:val="21"/>
                  <w:szCs w:val="24"/>
                </w:rPr>
                <w:delText>a</w:delText>
              </w:r>
            </w:del>
            <w:r>
              <w:rPr>
                <w:color w:val="434343"/>
                <w:sz w:val="21"/>
                <w:szCs w:val="24"/>
              </w:rPr>
              <w:t xml:space="preserve"> del</w:t>
            </w:r>
            <w:del w:id="440" w:author="Doma" w:date="2016-08-21T20:49:00Z">
              <w:r w:rsidDel="001E5F2C">
                <w:rPr>
                  <w:color w:val="434343"/>
                  <w:sz w:val="21"/>
                  <w:szCs w:val="24"/>
                </w:rPr>
                <w:delText>a</w:delText>
              </w:r>
            </w:del>
            <w:r>
              <w:rPr>
                <w:color w:val="434343"/>
                <w:sz w:val="21"/>
                <w:szCs w:val="24"/>
              </w:rPr>
              <w:t xml:space="preserve"> pod enakimi pogoji</w:t>
            </w:r>
            <w:r w:rsidR="00916043" w:rsidRPr="004C16A9">
              <w:rPr>
                <w:color w:val="434343"/>
                <w:sz w:val="21"/>
                <w:szCs w:val="24"/>
              </w:rPr>
              <w:t xml:space="preserve"> (“strong copyleft”)</w:t>
            </w:r>
          </w:p>
        </w:tc>
        <w:tc>
          <w:tcPr>
            <w:tcW w:w="850" w:type="dxa"/>
            <w:tcPrChange w:id="441" w:author="Doma" w:date="2016-08-21T20:46:00Z">
              <w:tcPr>
                <w:tcW w:w="666" w:type="dxa"/>
              </w:tcPr>
            </w:tcPrChange>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442" w:author="Doma" w:date="2016-08-21T20:46:00Z">
              <w:tcPr>
                <w:tcW w:w="982" w:type="dxa"/>
              </w:tcPr>
            </w:tcPrChange>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443" w:author="Doma" w:date="2016-08-21T20:46:00Z">
              <w:tcPr>
                <w:tcW w:w="981" w:type="dxa"/>
              </w:tcPr>
            </w:tcPrChange>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Change w:id="444" w:author="Doma" w:date="2016-08-21T20:46:00Z">
              <w:tcPr>
                <w:tcW w:w="982" w:type="dxa"/>
              </w:tcPr>
            </w:tcPrChange>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Change w:id="445" w:author="Doma" w:date="2016-08-21T20:46:00Z">
              <w:tcPr>
                <w:tcW w:w="1122" w:type="dxa"/>
              </w:tcPr>
            </w:tcPrChange>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Change w:id="446" w:author="Doma" w:date="2016-08-21T20:46:00Z">
              <w:tcPr>
                <w:tcW w:w="701" w:type="dxa"/>
              </w:tcPr>
            </w:tcPrChange>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12480C">
        <w:trPr>
          <w:trHeight w:val="479"/>
          <w:trPrChange w:id="447" w:author="Doma" w:date="2016-08-21T20:46:00Z">
            <w:trPr>
              <w:trHeight w:val="479"/>
            </w:trPr>
          </w:trPrChange>
        </w:trPr>
        <w:tc>
          <w:tcPr>
            <w:tcW w:w="3256" w:type="dxa"/>
            <w:tcPrChange w:id="448" w:author="Doma" w:date="2016-08-21T20:46:00Z">
              <w:tcPr>
                <w:tcW w:w="3252" w:type="dxa"/>
              </w:tcPr>
            </w:tcPrChange>
          </w:tcPr>
          <w:p w14:paraId="4213AC02" w14:textId="3891CDF0"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w:t>
            </w:r>
            <w:ins w:id="449" w:author="Doma" w:date="2016-08-21T20:49:00Z">
              <w:r w:rsidR="001E5F2C">
                <w:rPr>
                  <w:color w:val="434343"/>
                  <w:sz w:val="21"/>
                  <w:szCs w:val="24"/>
                </w:rPr>
                <w:t>tev</w:t>
              </w:r>
            </w:ins>
            <w:r>
              <w:rPr>
                <w:color w:val="434343"/>
                <w:sz w:val="21"/>
                <w:szCs w:val="24"/>
              </w:rPr>
              <w:t xml:space="preserve"> dovoljenje za uporabo relavantnih patento</w:t>
            </w:r>
            <w:ins w:id="450" w:author="Doma" w:date="2016-08-21T20:49:00Z">
              <w:r w:rsidR="001E5F2C">
                <w:rPr>
                  <w:color w:val="434343"/>
                  <w:sz w:val="21"/>
                  <w:szCs w:val="24"/>
                </w:rPr>
                <w:t>v</w:t>
              </w:r>
            </w:ins>
            <w:del w:id="451" w:author="Doma" w:date="2016-08-21T20:49:00Z">
              <w:r w:rsidDel="001E5F2C">
                <w:rPr>
                  <w:color w:val="434343"/>
                  <w:sz w:val="21"/>
                  <w:szCs w:val="24"/>
                </w:rPr>
                <w:delText>v, ki jih lastiš</w:delText>
              </w:r>
            </w:del>
          </w:p>
        </w:tc>
        <w:tc>
          <w:tcPr>
            <w:tcW w:w="850" w:type="dxa"/>
            <w:tcPrChange w:id="452" w:author="Doma" w:date="2016-08-21T20:46:00Z">
              <w:tcPr>
                <w:tcW w:w="666" w:type="dxa"/>
              </w:tcPr>
            </w:tcPrChange>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Change w:id="453" w:author="Doma" w:date="2016-08-21T20:46:00Z">
              <w:tcPr>
                <w:tcW w:w="982" w:type="dxa"/>
              </w:tcPr>
            </w:tcPrChange>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Change w:id="454" w:author="Doma" w:date="2016-08-21T20:46:00Z">
              <w:tcPr>
                <w:tcW w:w="981" w:type="dxa"/>
              </w:tcPr>
            </w:tcPrChange>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455" w:author="Doma" w:date="2016-08-21T20:46:00Z">
              <w:tcPr>
                <w:tcW w:w="982" w:type="dxa"/>
              </w:tcPr>
            </w:tcPrChange>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456" w:author="Doma" w:date="2016-08-21T20:46:00Z">
              <w:tcPr>
                <w:tcW w:w="1122" w:type="dxa"/>
              </w:tcPr>
            </w:tcPrChange>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Change w:id="457" w:author="Doma" w:date="2016-08-21T20:46:00Z">
              <w:tcPr>
                <w:tcW w:w="701" w:type="dxa"/>
              </w:tcPr>
            </w:tcPrChange>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12480C">
        <w:trPr>
          <w:trHeight w:val="490"/>
          <w:trPrChange w:id="458" w:author="Doma" w:date="2016-08-21T20:46:00Z">
            <w:trPr>
              <w:trHeight w:val="490"/>
            </w:trPr>
          </w:trPrChange>
        </w:trPr>
        <w:tc>
          <w:tcPr>
            <w:tcW w:w="3256" w:type="dxa"/>
            <w:tcPrChange w:id="459" w:author="Doma" w:date="2016-08-21T20:46:00Z">
              <w:tcPr>
                <w:tcW w:w="3252" w:type="dxa"/>
              </w:tcPr>
            </w:tcPrChange>
          </w:tcPr>
          <w:p w14:paraId="1D2C16D0" w14:textId="253BA9FC"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w:t>
            </w:r>
            <w:ins w:id="460" w:author="Doma" w:date="2016-08-21T20:50:00Z">
              <w:r w:rsidR="001E5F2C">
                <w:rPr>
                  <w:b/>
                  <w:bCs/>
                  <w:color w:val="434343"/>
                  <w:sz w:val="21"/>
                  <w:szCs w:val="24"/>
                </w:rPr>
                <w:t xml:space="preserve">, </w:t>
              </w:r>
            </w:ins>
            <w:r>
              <w:rPr>
                <w:b/>
                <w:bCs/>
                <w:color w:val="434343"/>
                <w:sz w:val="21"/>
                <w:szCs w:val="24"/>
              </w:rPr>
              <w:t xml:space="preserve"> n</w:t>
            </w:r>
            <w:ins w:id="461" w:author="Doma" w:date="2016-08-21T20:51:00Z">
              <w:r w:rsidR="001E5F2C">
                <w:rPr>
                  <w:b/>
                  <w:bCs/>
                  <w:color w:val="434343"/>
                  <w:sz w:val="21"/>
                  <w:szCs w:val="24"/>
                </w:rPr>
                <w:t>i dovoljeno</w:t>
              </w:r>
            </w:ins>
            <w:del w:id="462" w:author="Doma" w:date="2016-08-21T20:51:00Z">
              <w:r w:rsidDel="001E5F2C">
                <w:rPr>
                  <w:b/>
                  <w:bCs/>
                  <w:color w:val="434343"/>
                  <w:sz w:val="21"/>
                  <w:szCs w:val="24"/>
                </w:rPr>
                <w:delText>e smeš</w:delText>
              </w:r>
            </w:del>
            <w:r>
              <w:rPr>
                <w:b/>
                <w:bCs/>
                <w:color w:val="434343"/>
                <w:sz w:val="21"/>
                <w:szCs w:val="24"/>
              </w:rPr>
              <w:t>:</w:t>
            </w:r>
          </w:p>
        </w:tc>
        <w:tc>
          <w:tcPr>
            <w:tcW w:w="850" w:type="dxa"/>
            <w:tcPrChange w:id="463" w:author="Doma" w:date="2016-08-21T20:46:00Z">
              <w:tcPr>
                <w:tcW w:w="666" w:type="dxa"/>
              </w:tcPr>
            </w:tcPrChange>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Change w:id="464" w:author="Doma" w:date="2016-08-21T20:46:00Z">
              <w:tcPr>
                <w:tcW w:w="982" w:type="dxa"/>
              </w:tcPr>
            </w:tcPrChange>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Change w:id="465" w:author="Doma" w:date="2016-08-21T20:46:00Z">
              <w:tcPr>
                <w:tcW w:w="981" w:type="dxa"/>
              </w:tcPr>
            </w:tcPrChange>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Change w:id="466" w:author="Doma" w:date="2016-08-21T20:46:00Z">
              <w:tcPr>
                <w:tcW w:w="982" w:type="dxa"/>
              </w:tcPr>
            </w:tcPrChange>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Change w:id="467" w:author="Doma" w:date="2016-08-21T20:46:00Z">
              <w:tcPr>
                <w:tcW w:w="1122" w:type="dxa"/>
              </w:tcPr>
            </w:tcPrChange>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Change w:id="468" w:author="Doma" w:date="2016-08-21T20:46:00Z">
              <w:tcPr>
                <w:tcW w:w="701" w:type="dxa"/>
              </w:tcPr>
            </w:tcPrChange>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12480C">
        <w:trPr>
          <w:trHeight w:val="479"/>
          <w:trPrChange w:id="469" w:author="Doma" w:date="2016-08-21T20:46:00Z">
            <w:trPr>
              <w:trHeight w:val="479"/>
            </w:trPr>
          </w:trPrChange>
        </w:trPr>
        <w:tc>
          <w:tcPr>
            <w:tcW w:w="3256" w:type="dxa"/>
            <w:tcPrChange w:id="470" w:author="Doma" w:date="2016-08-21T20:46:00Z">
              <w:tcPr>
                <w:tcW w:w="3252" w:type="dxa"/>
              </w:tcPr>
            </w:tcPrChange>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Change w:id="471" w:author="Doma" w:date="2016-08-21T20:46:00Z">
              <w:tcPr>
                <w:tcW w:w="666" w:type="dxa"/>
              </w:tcPr>
            </w:tcPrChange>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472" w:author="Doma" w:date="2016-08-21T20:46:00Z">
              <w:tcPr>
                <w:tcW w:w="982" w:type="dxa"/>
              </w:tcPr>
            </w:tcPrChange>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473" w:author="Doma" w:date="2016-08-21T20:46:00Z">
              <w:tcPr>
                <w:tcW w:w="981" w:type="dxa"/>
              </w:tcPr>
            </w:tcPrChange>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Change w:id="474" w:author="Doma" w:date="2016-08-21T20:46:00Z">
              <w:tcPr>
                <w:tcW w:w="982" w:type="dxa"/>
              </w:tcPr>
            </w:tcPrChange>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475" w:author="Doma" w:date="2016-08-21T20:46:00Z">
              <w:tcPr>
                <w:tcW w:w="1122" w:type="dxa"/>
              </w:tcPr>
            </w:tcPrChange>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Change w:id="476" w:author="Doma" w:date="2016-08-21T20:46:00Z">
              <w:tcPr>
                <w:tcW w:w="701" w:type="dxa"/>
              </w:tcPr>
            </w:tcPrChange>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12480C">
        <w:trPr>
          <w:trHeight w:val="724"/>
          <w:trPrChange w:id="477" w:author="Doma" w:date="2016-08-21T20:46:00Z">
            <w:trPr>
              <w:trHeight w:val="724"/>
            </w:trPr>
          </w:trPrChange>
        </w:trPr>
        <w:tc>
          <w:tcPr>
            <w:tcW w:w="3256" w:type="dxa"/>
            <w:tcPrChange w:id="478" w:author="Doma" w:date="2016-08-21T20:46:00Z">
              <w:tcPr>
                <w:tcW w:w="3252" w:type="dxa"/>
              </w:tcPr>
            </w:tcPrChange>
          </w:tcPr>
          <w:p w14:paraId="2F1B8B5A" w14:textId="7CF4DC05"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w:t>
            </w:r>
            <w:ins w:id="479" w:author="Doma" w:date="2016-08-21T20:51:00Z">
              <w:r w:rsidR="001E5F2C">
                <w:rPr>
                  <w:color w:val="434343"/>
                  <w:sz w:val="21"/>
                  <w:szCs w:val="24"/>
                </w:rPr>
                <w:t>a</w:t>
              </w:r>
            </w:ins>
            <w:r>
              <w:rPr>
                <w:color w:val="434343"/>
                <w:sz w:val="21"/>
                <w:szCs w:val="24"/>
              </w:rPr>
              <w:t xml:space="preserve"> originalnih avtorjev pri oglaševanj</w:t>
            </w:r>
            <w:ins w:id="480" w:author="Doma" w:date="2016-08-21T20:50:00Z">
              <w:r w:rsidR="001E5F2C">
                <w:rPr>
                  <w:color w:val="434343"/>
                  <w:sz w:val="21"/>
                  <w:szCs w:val="24"/>
                </w:rPr>
                <w:t>u</w:t>
              </w:r>
            </w:ins>
            <w:del w:id="481" w:author="Doma" w:date="2016-08-21T20:50:00Z">
              <w:r w:rsidDel="001E5F2C">
                <w:rPr>
                  <w:color w:val="434343"/>
                  <w:sz w:val="21"/>
                  <w:szCs w:val="24"/>
                </w:rPr>
                <w:delText>e</w:delText>
              </w:r>
            </w:del>
          </w:p>
        </w:tc>
        <w:tc>
          <w:tcPr>
            <w:tcW w:w="850" w:type="dxa"/>
            <w:tcPrChange w:id="482" w:author="Doma" w:date="2016-08-21T20:46:00Z">
              <w:tcPr>
                <w:tcW w:w="666" w:type="dxa"/>
              </w:tcPr>
            </w:tcPrChange>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Change w:id="483" w:author="Doma" w:date="2016-08-21T20:46:00Z">
              <w:tcPr>
                <w:tcW w:w="982" w:type="dxa"/>
              </w:tcPr>
            </w:tcPrChange>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Change w:id="484" w:author="Doma" w:date="2016-08-21T20:46:00Z">
              <w:tcPr>
                <w:tcW w:w="981" w:type="dxa"/>
              </w:tcPr>
            </w:tcPrChange>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Change w:id="485" w:author="Doma" w:date="2016-08-21T20:46:00Z">
              <w:tcPr>
                <w:tcW w:w="982" w:type="dxa"/>
              </w:tcPr>
            </w:tcPrChange>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Change w:id="486" w:author="Doma" w:date="2016-08-21T20:46:00Z">
              <w:tcPr>
                <w:tcW w:w="1122" w:type="dxa"/>
              </w:tcPr>
            </w:tcPrChange>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Change w:id="487" w:author="Doma" w:date="2016-08-21T20:46:00Z">
              <w:tcPr>
                <w:tcW w:w="701" w:type="dxa"/>
              </w:tcPr>
            </w:tcPrChange>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12480C">
        <w:trPr>
          <w:trHeight w:val="479"/>
          <w:trPrChange w:id="488" w:author="Doma" w:date="2016-08-21T20:46:00Z">
            <w:trPr>
              <w:trHeight w:val="479"/>
            </w:trPr>
          </w:trPrChange>
        </w:trPr>
        <w:tc>
          <w:tcPr>
            <w:tcW w:w="3256" w:type="dxa"/>
            <w:tcPrChange w:id="489" w:author="Doma" w:date="2016-08-21T20:46:00Z">
              <w:tcPr>
                <w:tcW w:w="3252" w:type="dxa"/>
              </w:tcPr>
            </w:tcPrChange>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Change w:id="490" w:author="Doma" w:date="2016-08-21T20:46:00Z">
              <w:tcPr>
                <w:tcW w:w="666" w:type="dxa"/>
              </w:tcPr>
            </w:tcPrChange>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491" w:author="Doma" w:date="2016-08-21T20:46:00Z">
              <w:tcPr>
                <w:tcW w:w="982" w:type="dxa"/>
              </w:tcPr>
            </w:tcPrChange>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492" w:author="Doma" w:date="2016-08-21T20:46:00Z">
              <w:tcPr>
                <w:tcW w:w="981" w:type="dxa"/>
              </w:tcPr>
            </w:tcPrChange>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Change w:id="493" w:author="Doma" w:date="2016-08-21T20:46:00Z">
              <w:tcPr>
                <w:tcW w:w="982" w:type="dxa"/>
              </w:tcPr>
            </w:tcPrChange>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Change w:id="494" w:author="Doma" w:date="2016-08-21T20:46:00Z">
              <w:tcPr>
                <w:tcW w:w="1122" w:type="dxa"/>
              </w:tcPr>
            </w:tcPrChange>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Change w:id="495" w:author="Doma" w:date="2016-08-21T20:46:00Z">
              <w:tcPr>
                <w:tcW w:w="701" w:type="dxa"/>
              </w:tcPr>
            </w:tcPrChange>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12480C">
        <w:trPr>
          <w:trHeight w:val="479"/>
          <w:trPrChange w:id="496" w:author="Doma" w:date="2016-08-21T20:46:00Z">
            <w:trPr>
              <w:trHeight w:val="479"/>
            </w:trPr>
          </w:trPrChange>
        </w:trPr>
        <w:tc>
          <w:tcPr>
            <w:tcW w:w="3256" w:type="dxa"/>
            <w:tcPrChange w:id="497" w:author="Doma" w:date="2016-08-21T20:46:00Z">
              <w:tcPr>
                <w:tcW w:w="3252" w:type="dxa"/>
              </w:tcPr>
            </w:tcPrChange>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Change w:id="498" w:author="Doma" w:date="2016-08-21T20:46:00Z">
              <w:tcPr>
                <w:tcW w:w="666" w:type="dxa"/>
              </w:tcPr>
            </w:tcPrChange>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Change w:id="499" w:author="Doma" w:date="2016-08-21T20:46:00Z">
              <w:tcPr>
                <w:tcW w:w="982" w:type="dxa"/>
              </w:tcPr>
            </w:tcPrChange>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Change w:id="500" w:author="Doma" w:date="2016-08-21T20:46:00Z">
              <w:tcPr>
                <w:tcW w:w="981" w:type="dxa"/>
              </w:tcPr>
            </w:tcPrChange>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Change w:id="501" w:author="Doma" w:date="2016-08-21T20:46:00Z">
              <w:tcPr>
                <w:tcW w:w="982" w:type="dxa"/>
              </w:tcPr>
            </w:tcPrChange>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Change w:id="502" w:author="Doma" w:date="2016-08-21T20:46:00Z">
              <w:tcPr>
                <w:tcW w:w="1122" w:type="dxa"/>
              </w:tcPr>
            </w:tcPrChange>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Change w:id="503" w:author="Doma" w:date="2016-08-21T20:46:00Z">
              <w:tcPr>
                <w:tcW w:w="701" w:type="dxa"/>
              </w:tcPr>
            </w:tcPrChange>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504" w:name="_Toc459561504"/>
      <w:bookmarkEnd w:id="96"/>
      <w:bookmarkEnd w:id="97"/>
      <w:bookmarkEnd w:id="98"/>
      <w:bookmarkEnd w:id="99"/>
      <w:bookmarkEnd w:id="100"/>
      <w:bookmarkEnd w:id="101"/>
      <w:bookmarkEnd w:id="102"/>
      <w:bookmarkEnd w:id="103"/>
      <w:bookmarkEnd w:id="104"/>
      <w:r>
        <w:lastRenderedPageBreak/>
        <w:t>Razvoj lastne re</w:t>
      </w:r>
      <w:r>
        <w:rPr>
          <w:lang w:val="sl-SI"/>
        </w:rPr>
        <w:t>šitve</w:t>
      </w:r>
      <w:bookmarkEnd w:id="504"/>
    </w:p>
    <w:p w14:paraId="58A9A3DA" w14:textId="21AAD768" w:rsidR="001E5F2C" w:rsidRDefault="001E5F2C" w:rsidP="00FB764A">
      <w:pPr>
        <w:rPr>
          <w:ins w:id="505" w:author="Doma" w:date="2016-08-21T20:55:00Z"/>
        </w:rPr>
      </w:pPr>
      <w:ins w:id="506" w:author="Doma" w:date="2016-08-21T20:52:00Z">
        <w:r>
          <w:t xml:space="preserve">Razvoja lastne rešitve smo se lotili z namenom spoznavanja tematike in reševanja izzivov </w:t>
        </w:r>
      </w:ins>
      <w:ins w:id="507" w:author="Doma" w:date="2016-08-21T20:54:00Z">
        <w:r>
          <w:t xml:space="preserve">pri vpeljevanju </w:t>
        </w:r>
      </w:ins>
      <w:ins w:id="508" w:author="Doma" w:date="2016-08-21T20:52:00Z">
        <w:r>
          <w:t>IoT.</w:t>
        </w:r>
      </w:ins>
    </w:p>
    <w:p w14:paraId="23B45FC0" w14:textId="77777777" w:rsidR="001E5F2C" w:rsidRDefault="001E5F2C" w:rsidP="00FB764A">
      <w:pPr>
        <w:rPr>
          <w:ins w:id="509" w:author="Doma" w:date="2016-08-21T20:52:00Z"/>
        </w:rPr>
      </w:pPr>
    </w:p>
    <w:p w14:paraId="06DF33D5" w14:textId="2B03DBB0" w:rsidR="0021747A" w:rsidRDefault="000B7F31" w:rsidP="00FB764A">
      <w:r>
        <w:t>Za razvoj lastne rešitve pametne hiše smo uporabili računalnik Raspberry Pi</w:t>
      </w:r>
      <w:ins w:id="510" w:author="Doma" w:date="2016-08-21T20:55:00Z">
        <w:r w:rsidR="001E5F2C">
          <w:t>,</w:t>
        </w:r>
      </w:ins>
      <w:r>
        <w:t xml:space="preserve"> s katerim smo z uporabo</w:t>
      </w:r>
      <w:r w:rsidR="0032763C">
        <w:t xml:space="preserve"> rele kartice upravljali</w:t>
      </w:r>
      <w:r>
        <w:t xml:space="preserve"> luči. Luči v obliki LED traku za delovanje potrebujejo 12v</w:t>
      </w:r>
      <w:r w:rsidR="00DC2C4A">
        <w:t xml:space="preserve"> napajalnik, m</w:t>
      </w:r>
      <w:r w:rsidR="00042037">
        <w:t>ikroračunalnik se</w:t>
      </w:r>
      <w:del w:id="511" w:author="Doma" w:date="2016-08-21T20:56:00Z">
        <w:r w:rsidR="00042037" w:rsidDel="001E5F2C">
          <w:delText xml:space="preserve"> pa</w:delText>
        </w:r>
      </w:del>
      <w:r w:rsidR="00042037">
        <w:t xml:space="preserve"> napaja preko</w:t>
      </w:r>
      <w:del w:id="512" w:author="Doma" w:date="2016-08-21T20:56:00Z">
        <w:r w:rsidR="00042037" w:rsidDel="001E5F2C">
          <w:delText xml:space="preserve"> micro</w:delText>
        </w:r>
      </w:del>
      <w:r w:rsidR="00042037">
        <w:t xml:space="preserve"> USB napajalnika. Rele kartico in mikroračunalnik smo vgradili v plastično ohišje. Vgradili smo</w:t>
      </w:r>
      <w:del w:id="513" w:author="Doma" w:date="2016-08-21T20:57:00Z">
        <w:r w:rsidR="00042037" w:rsidDel="001E5F2C">
          <w:delText xml:space="preserve"> mu</w:delText>
        </w:r>
      </w:del>
      <w:r w:rsidR="00042037">
        <w:t xml:space="preserve"> tudi konektorje za senzorje in LED trakove. V ohišje torej priključimo dva napajalnika, na izhode </w:t>
      </w:r>
      <w:r w:rsidR="00DC2C4A">
        <w:t xml:space="preserve">pa </w:t>
      </w:r>
      <w:r w:rsidR="00042037">
        <w:t>lahko priključimo 4 ločene LED trakove</w:t>
      </w:r>
      <w:ins w:id="514" w:author="Doma" w:date="2016-08-21T20:57:00Z">
        <w:r w:rsidR="0085692E">
          <w:t>,</w:t>
        </w:r>
      </w:ins>
      <w:r w:rsidR="00042037">
        <w:t xml:space="preserve"> na vhode pa 3 senzorje. Priključiti</w:t>
      </w:r>
      <w:del w:id="515" w:author="Doma" w:date="2016-08-21T20:57:00Z">
        <w:r w:rsidR="00042037" w:rsidDel="0085692E">
          <w:delText xml:space="preserve"> pa</w:delText>
        </w:r>
      </w:del>
      <w:r w:rsidR="00042037">
        <w:t xml:space="preserve"> moramo tudi</w:t>
      </w:r>
      <w:ins w:id="516" w:author="Doma" w:date="2016-08-21T20:57:00Z">
        <w:r w:rsidR="0085692E">
          <w:t xml:space="preserve"> </w:t>
        </w:r>
      </w:ins>
      <w:del w:id="517" w:author="Doma" w:date="2016-08-21T20:57:00Z">
        <w:r w:rsidR="00042037" w:rsidDel="0085692E">
          <w:delText xml:space="preserve"> </w:delText>
        </w:r>
      </w:del>
      <w:r w:rsidR="00042037">
        <w:t xml:space="preserve">LAN kabel, ki je povezan v posebej konfiguriran usmerjevalnik. Pametno hišo lahko </w:t>
      </w:r>
      <w:ins w:id="518" w:author="Doma" w:date="2016-08-21T20:58:00Z">
        <w:r w:rsidR="0085692E">
          <w:t xml:space="preserve">tako </w:t>
        </w:r>
      </w:ins>
      <w:del w:id="519" w:author="Doma" w:date="2016-08-21T20:58:00Z">
        <w:r w:rsidR="00042037" w:rsidDel="0085692E">
          <w:delText xml:space="preserve">potem </w:delText>
        </w:r>
      </w:del>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eastAsia="sl-SI"/>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520" w:name="_Toc459561478"/>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520"/>
    </w:p>
    <w:p w14:paraId="273FEB1D" w14:textId="218C4614" w:rsidR="007C688D" w:rsidRPr="007C688D" w:rsidRDefault="00441166" w:rsidP="007C688D">
      <w:pPr>
        <w:pStyle w:val="Heading2"/>
      </w:pPr>
      <w:bookmarkStart w:id="521" w:name="_Toc459561505"/>
      <w:r>
        <w:t>Strojna oprema</w:t>
      </w:r>
      <w:bookmarkEnd w:id="521"/>
    </w:p>
    <w:p w14:paraId="3173F20A" w14:textId="3CE4BA4C" w:rsidR="00441166" w:rsidRDefault="00441166" w:rsidP="00441166">
      <w:pPr>
        <w:pStyle w:val="Heading3"/>
      </w:pPr>
      <w:bookmarkStart w:id="522" w:name="_Toc459561506"/>
      <w:r>
        <w:t xml:space="preserve">Raspberry </w:t>
      </w:r>
      <w:r w:rsidR="00C15BD9">
        <w:t>P</w:t>
      </w:r>
      <w:r>
        <w:t>i</w:t>
      </w:r>
      <w:bookmarkEnd w:id="522"/>
    </w:p>
    <w:p w14:paraId="1D6921F1" w14:textId="1AF9B5FF" w:rsidR="007C688D" w:rsidRDefault="007C688D" w:rsidP="007C688D">
      <w:r>
        <w:t xml:space="preserve">Raspberry </w:t>
      </w:r>
      <w:ins w:id="523" w:author="Doma" w:date="2016-08-21T20:59:00Z">
        <w:r w:rsidR="0085692E">
          <w:t>P</w:t>
        </w:r>
      </w:ins>
      <w:del w:id="524" w:author="Doma" w:date="2016-08-21T20:59:00Z">
        <w:r w:rsidDel="0085692E">
          <w:delText>p</w:delText>
        </w:r>
      </w:del>
      <w:r>
        <w:t>i je mikroračunalnik</w:t>
      </w:r>
      <w:ins w:id="525" w:author="Doma" w:date="2016-08-21T20:58:00Z">
        <w:r w:rsidR="0085692E">
          <w:t xml:space="preserve">, ki ga je razvila </w:t>
        </w:r>
      </w:ins>
      <w:del w:id="526" w:author="Doma" w:date="2016-08-21T20:58:00Z">
        <w:r w:rsidDel="0085692E">
          <w:delText xml:space="preserve"> razvit s strani </w:delText>
        </w:r>
      </w:del>
      <w:r>
        <w:t>neprofitn</w:t>
      </w:r>
      <w:ins w:id="527" w:author="Doma" w:date="2016-08-21T20:59:00Z">
        <w:r w:rsidR="0085692E">
          <w:t>a</w:t>
        </w:r>
      </w:ins>
      <w:del w:id="528" w:author="Doma" w:date="2016-08-21T20:59:00Z">
        <w:r w:rsidDel="0085692E">
          <w:delText>e</w:delText>
        </w:r>
      </w:del>
      <w:r>
        <w:t xml:space="preserve"> organizacij</w:t>
      </w:r>
      <w:ins w:id="529" w:author="Doma" w:date="2016-08-21T20:59:00Z">
        <w:r w:rsidR="0085692E">
          <w:t>a</w:t>
        </w:r>
      </w:ins>
      <w:del w:id="530" w:author="Doma" w:date="2016-08-21T20:59:00Z">
        <w:r w:rsidDel="0085692E">
          <w:delText>e</w:delText>
        </w:r>
      </w:del>
      <w:r>
        <w:t xml:space="preserve"> iz Velike Britanije. Je dobro orodje </w:t>
      </w:r>
      <w:r w:rsidR="00C15BD9">
        <w:t>za učenje programiranja, saj je nanj možno preprosto priključiti senzorje in aktuatorje, kar naredi programiranje zanimivejše. Tudi njegova cena</w:t>
      </w:r>
      <w:ins w:id="531" w:author="Doma" w:date="2016-08-21T20:59:00Z">
        <w:r w:rsidR="0085692E">
          <w:t xml:space="preserve"> okrog</w:t>
        </w:r>
      </w:ins>
      <w:del w:id="532" w:author="Doma" w:date="2016-08-21T20:59:00Z">
        <w:r w:rsidR="00C15BD9" w:rsidDel="0085692E">
          <w:delText>, ki se začne pri</w:delText>
        </w:r>
      </w:del>
      <w:r w:rsidR="00C15BD9">
        <w:t xml:space="preserve"> 25$ za model B je ugodna. Na voljo so tudi močnejše različice, ki so zmožne poganjati tudi Microsoft </w:t>
      </w:r>
      <w:r w:rsidR="00DD54F6">
        <w:t>W</w:t>
      </w:r>
      <w:r w:rsidR="00C15BD9">
        <w:t>indows 10 IoT.</w:t>
      </w:r>
    </w:p>
    <w:p w14:paraId="4B76F113" w14:textId="77777777" w:rsidR="00111805" w:rsidRDefault="00111805" w:rsidP="00475AED">
      <w:pPr>
        <w:keepNext/>
        <w:jc w:val="center"/>
      </w:pPr>
      <w:r>
        <w:rPr>
          <w:noProof/>
          <w:lang w:eastAsia="sl-SI"/>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533" w:name="_Toc459561479"/>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533"/>
      <w:r w:rsidR="009E788A">
        <w:fldChar w:fldCharType="end"/>
      </w:r>
    </w:p>
    <w:p w14:paraId="0C23BC16" w14:textId="77777777" w:rsidR="00111805" w:rsidRPr="00111805" w:rsidRDefault="00111805" w:rsidP="00111805"/>
    <w:p w14:paraId="717891B8" w14:textId="30A754A9" w:rsidR="00C15BD9" w:rsidRPr="00C15BD9" w:rsidRDefault="00C15BD9" w:rsidP="007C688D">
      <w:r>
        <w:t>Za potrebe naloge smo uporabili Raspberry Pi model B</w:t>
      </w:r>
      <w:ins w:id="534" w:author="Doma" w:date="2016-08-21T21:00:00Z">
        <w:r w:rsidR="00660C5F">
          <w:t>,</w:t>
        </w:r>
      </w:ins>
      <w:r>
        <w:t xml:space="preserve"> saj z</w:t>
      </w:r>
      <w:r w:rsidR="00090E1D">
        <w:t xml:space="preserve">aradi nizkih strojnih zahtev </w:t>
      </w:r>
      <w:r>
        <w:t>aplikacij</w:t>
      </w:r>
      <w:r w:rsidR="00090E1D">
        <w:t>e</w:t>
      </w:r>
      <w:ins w:id="535" w:author="Doma" w:date="2016-08-21T21:00:00Z">
        <w:r w:rsidR="00660C5F">
          <w:t>,</w:t>
        </w:r>
      </w:ins>
      <w:r>
        <w:t xml:space="preserve"> boljše strojne opreme</w:t>
      </w:r>
      <w:ins w:id="536" w:author="Doma" w:date="2016-08-21T21:00:00Z">
        <w:r w:rsidR="00660C5F">
          <w:t xml:space="preserve"> niti</w:t>
        </w:r>
      </w:ins>
      <w:r>
        <w:t xml:space="preserve"> nismo potrebovali. </w:t>
      </w:r>
      <w:r w:rsidR="00FF0B6E">
        <w:t xml:space="preserve">Izbran mikroračunalnik ima ARM procesor proizvajalca Broadcom BCM2835, ki deluje s taktom 700 mHz in 512 MB delovnega pomnilnika. </w:t>
      </w:r>
      <w:ins w:id="537" w:author="Doma" w:date="2016-08-21T21:00:00Z">
        <w:r w:rsidR="00660C5F">
          <w:t xml:space="preserve">Med </w:t>
        </w:r>
      </w:ins>
      <w:del w:id="538" w:author="Doma" w:date="2016-08-21T21:00:00Z">
        <w:r w:rsidR="00FF0B6E" w:rsidDel="00660C5F">
          <w:delText xml:space="preserve">Od </w:delText>
        </w:r>
      </w:del>
      <w:r w:rsidR="00FF0B6E">
        <w:t>priključk</w:t>
      </w:r>
      <w:ins w:id="539" w:author="Doma" w:date="2016-08-21T21:00:00Z">
        <w:r w:rsidR="00660C5F">
          <w:t>i</w:t>
        </w:r>
      </w:ins>
      <w:del w:id="540" w:author="Doma" w:date="2016-08-21T21:00:00Z">
        <w:r w:rsidR="00FF0B6E" w:rsidDel="00660C5F">
          <w:delText>ov</w:delText>
        </w:r>
      </w:del>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541" w:name="_Toc459561507"/>
      <w:r>
        <w:t>Senzorji</w:t>
      </w:r>
      <w:bookmarkEnd w:id="541"/>
    </w:p>
    <w:p w14:paraId="44D0AAB1" w14:textId="3110C4F2"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xml:space="preserve">. Temperaturni senzor se napaja preko GPIO priključkov in 4,7K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1E679570" w:rsidR="00FB7160" w:rsidRDefault="00490A74" w:rsidP="00490A74">
      <w:r>
        <w:t xml:space="preserve">Nato </w:t>
      </w:r>
      <w:del w:id="542" w:author="Doma" w:date="2016-08-21T21:01:00Z">
        <w:r w:rsidDel="00660C5F">
          <w:delText xml:space="preserve">pa </w:delText>
        </w:r>
      </w:del>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eastAsia="sl-SI"/>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543" w:name="_Ref459547449"/>
      <w:bookmarkStart w:id="544" w:name="_Toc459561480"/>
      <w:r>
        <w:t xml:space="preserve">Slika </w:t>
      </w:r>
      <w:r>
        <w:fldChar w:fldCharType="begin"/>
      </w:r>
      <w:r>
        <w:instrText xml:space="preserve"> SEQ Slika \* ARABIC </w:instrText>
      </w:r>
      <w:r>
        <w:fldChar w:fldCharType="separate"/>
      </w:r>
      <w:r w:rsidR="00D57A71">
        <w:rPr>
          <w:noProof/>
        </w:rPr>
        <w:t>10</w:t>
      </w:r>
      <w:r>
        <w:fldChar w:fldCharType="end"/>
      </w:r>
      <w:bookmarkEnd w:id="543"/>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544"/>
      <w:r w:rsidR="003D59D9">
        <w:fldChar w:fldCharType="end"/>
      </w:r>
    </w:p>
    <w:p w14:paraId="4F6686CF" w14:textId="36B4E451" w:rsidR="00666D82" w:rsidRDefault="00441166" w:rsidP="00666D82">
      <w:pPr>
        <w:pStyle w:val="Heading3"/>
      </w:pPr>
      <w:bookmarkStart w:id="545" w:name="_Toc459561508"/>
      <w:r>
        <w:t>Aktuatorji</w:t>
      </w:r>
      <w:bookmarkEnd w:id="545"/>
    </w:p>
    <w:p w14:paraId="0FC0269C" w14:textId="4A6E80CD" w:rsidR="00BD520E" w:rsidRDefault="00B23907" w:rsidP="00B23907">
      <w:r>
        <w:t xml:space="preserve">Na GPIO priključke mikro računalnika je moč priključiti </w:t>
      </w:r>
      <w:r w:rsidR="00300C79">
        <w:t xml:space="preserve">tudi </w:t>
      </w:r>
      <w:r>
        <w:t xml:space="preserve">različe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 xml:space="preserve">napetosti 12v. Samolepilne trakove smo namestili na različne dele sobe in vsakega povezali na </w:t>
      </w:r>
      <w:ins w:id="546" w:author="Doma" w:date="2016-08-21T21:02:00Z">
        <w:r w:rsidR="00660C5F">
          <w:t>ločen</w:t>
        </w:r>
      </w:ins>
      <w:del w:id="547" w:author="Doma" w:date="2016-08-21T21:02:00Z">
        <w:r w:rsidR="00300C79" w:rsidDel="00660C5F">
          <w:delText>svoj</w:delText>
        </w:r>
      </w:del>
      <w:r w:rsidR="00BD520E">
        <w:t xml:space="preserve"> izhod </w:t>
      </w:r>
      <w:r w:rsidR="00300C79">
        <w:t>rele kartice</w:t>
      </w:r>
      <w:r w:rsidR="00BD520E">
        <w:t xml:space="preserve">. Tako smo lahko do </w:t>
      </w:r>
      <w:del w:id="548" w:author="Doma" w:date="2016-08-21T21:02:00Z">
        <w:r w:rsidR="00BD520E" w:rsidDel="00660C5F">
          <w:delText>neke</w:delText>
        </w:r>
      </w:del>
      <w:ins w:id="549" w:author="Doma" w:date="2016-08-21T21:02:00Z">
        <w:r w:rsidR="00660C5F">
          <w:t>želene</w:t>
        </w:r>
      </w:ins>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ins w:id="550" w:author="Doma" w:date="2016-08-21T21:03:00Z">
        <w:r w:rsidR="00660C5F">
          <w:t>,</w:t>
        </w:r>
      </w:ins>
      <w:r w:rsidR="00AB1045">
        <w:t xml:space="preserve"> bi lahko uporabili PWM kontroler.</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eastAsia="sl-SI"/>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551" w:name="_Ref459547479"/>
      <w:bookmarkStart w:id="552" w:name="_Toc459561481"/>
      <w:r>
        <w:t xml:space="preserve">Slika </w:t>
      </w:r>
      <w:r>
        <w:fldChar w:fldCharType="begin"/>
      </w:r>
      <w:r>
        <w:instrText xml:space="preserve"> SEQ Slika \* ARABIC </w:instrText>
      </w:r>
      <w:r>
        <w:fldChar w:fldCharType="separate"/>
      </w:r>
      <w:r w:rsidR="00D57A71">
        <w:rPr>
          <w:noProof/>
        </w:rPr>
        <w:t>11</w:t>
      </w:r>
      <w:r>
        <w:fldChar w:fldCharType="end"/>
      </w:r>
      <w:bookmarkEnd w:id="551"/>
      <w:r>
        <w:t>: Rele kartica</w:t>
      </w:r>
      <w:bookmarkEnd w:id="552"/>
    </w:p>
    <w:p w14:paraId="54A7BAA3" w14:textId="41AFD66E" w:rsidR="00666D82" w:rsidRDefault="00666D82" w:rsidP="00666D82">
      <w:pPr>
        <w:pStyle w:val="Heading3"/>
      </w:pPr>
      <w:bookmarkStart w:id="553" w:name="_Toc459561509"/>
      <w:r>
        <w:lastRenderedPageBreak/>
        <w:t>Sestavljanje</w:t>
      </w:r>
      <w:bookmarkEnd w:id="553"/>
    </w:p>
    <w:p w14:paraId="3365B2CF" w14:textId="7898E4B0"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402551">
        <w:t>konektorje</w:t>
      </w:r>
      <w:r w:rsidR="005A4860">
        <w:t xml:space="preserve"> za LED trak, enega za 12v napajalnik za LED trak in 3 </w:t>
      </w:r>
      <w:r w:rsidR="00564E42">
        <w:t>konektorje</w:t>
      </w:r>
      <w:r w:rsidR="005A4860">
        <w:t xml:space="preserve"> za različne senzorje</w:t>
      </w:r>
      <w:r w:rsidR="00F525E4">
        <w:t xml:space="preserve"> </w:t>
      </w:r>
      <w:r w:rsidR="00564E42">
        <w:t xml:space="preserve">Mikroračunalnik in rele kartico smo povezali z namenskimi povezovalnimi kabli, ki jih je potrebno </w:t>
      </w:r>
      <w:ins w:id="554" w:author="Doma" w:date="2016-08-21T21:04:00Z">
        <w:r w:rsidR="00660C5F">
          <w:t>le</w:t>
        </w:r>
      </w:ins>
      <w:del w:id="555" w:author="Doma" w:date="2016-08-21T21:04:00Z">
        <w:r w:rsidR="00564E42" w:rsidDel="00660C5F">
          <w:delText>samo</w:delText>
        </w:r>
      </w:del>
      <w:r w:rsidR="00564E42">
        <w:t xml:space="preserve"> natakniti na priključke. V izhode rele kartice smo na priključne sponke priključili bakrene tokovodnike</w:t>
      </w:r>
      <w:r w:rsidR="00D57A71">
        <w:t>. Drug konec s</w:t>
      </w:r>
      <w:ins w:id="556" w:author="Doma" w:date="2016-08-21T21:04:00Z">
        <w:r w:rsidR="00660C5F">
          <w:t>mo</w:t>
        </w:r>
      </w:ins>
      <w:del w:id="557" w:author="Doma" w:date="2016-08-21T21:04:00Z">
        <w:r w:rsidR="00D57A71" w:rsidDel="00660C5F">
          <w:delText>mo pa</w:delText>
        </w:r>
      </w:del>
      <w:r w:rsidR="00D57A71">
        <w:t xml:space="preserve"> </w:t>
      </w:r>
      <w:del w:id="558" w:author="Doma" w:date="2016-08-21T21:04:00Z">
        <w:r w:rsidR="00D57A71" w:rsidDel="00660C5F">
          <w:delText>pri</w:delText>
        </w:r>
      </w:del>
      <w:r w:rsidR="00D57A71">
        <w:t xml:space="preserve">spajkali </w:t>
      </w:r>
      <w:del w:id="559" w:author="Doma" w:date="2016-08-21T21:04:00Z">
        <w:r w:rsidR="00D57A71" w:rsidDel="00660C5F">
          <w:delText>prispajkali</w:delText>
        </w:r>
      </w:del>
      <w:r w:rsidR="00D57A71">
        <w:t xml:space="preserve"> na izhodne konektorje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eastAsia="sl-SI"/>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560" w:name="_Ref459547583"/>
      <w:bookmarkStart w:id="561" w:name="_Toc459561482"/>
      <w:r>
        <w:t xml:space="preserve">Slika </w:t>
      </w:r>
      <w:r>
        <w:fldChar w:fldCharType="begin"/>
      </w:r>
      <w:r>
        <w:instrText xml:space="preserve"> SEQ Slika \* ARABIC </w:instrText>
      </w:r>
      <w:r>
        <w:fldChar w:fldCharType="separate"/>
      </w:r>
      <w:r w:rsidR="00D57A71">
        <w:rPr>
          <w:noProof/>
        </w:rPr>
        <w:t>12</w:t>
      </w:r>
      <w:r>
        <w:fldChar w:fldCharType="end"/>
      </w:r>
      <w:bookmarkEnd w:id="560"/>
      <w:r>
        <w:t xml:space="preserve">: </w:t>
      </w:r>
      <w:r w:rsidR="00D57A71">
        <w:t>Notranjost s</w:t>
      </w:r>
      <w:r>
        <w:t>istem</w:t>
      </w:r>
      <w:r w:rsidR="00D57A71">
        <w:t>a</w:t>
      </w:r>
      <w:r>
        <w:t xml:space="preserve"> pametne hiše</w:t>
      </w:r>
      <w:bookmarkEnd w:id="561"/>
    </w:p>
    <w:p w14:paraId="7956E12F" w14:textId="77777777" w:rsidR="00D57A71" w:rsidRDefault="00D57A71" w:rsidP="00D57A71"/>
    <w:p w14:paraId="0362CAA5" w14:textId="77777777" w:rsidR="00D57A71" w:rsidRDefault="00D57A71" w:rsidP="00D57A71">
      <w:pPr>
        <w:keepNext/>
        <w:jc w:val="center"/>
      </w:pPr>
      <w:r>
        <w:rPr>
          <w:noProof/>
          <w:lang w:eastAsia="sl-SI"/>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562" w:name="_Ref459558510"/>
      <w:bookmarkStart w:id="563" w:name="_Toc459561483"/>
      <w:r>
        <w:t xml:space="preserve">Slika </w:t>
      </w:r>
      <w:r>
        <w:fldChar w:fldCharType="begin"/>
      </w:r>
      <w:r>
        <w:instrText xml:space="preserve"> SEQ Slika \* ARABIC </w:instrText>
      </w:r>
      <w:r>
        <w:fldChar w:fldCharType="separate"/>
      </w:r>
      <w:r>
        <w:rPr>
          <w:noProof/>
        </w:rPr>
        <w:t>13</w:t>
      </w:r>
      <w:r>
        <w:fldChar w:fldCharType="end"/>
      </w:r>
      <w:bookmarkEnd w:id="562"/>
      <w:r>
        <w:t>: Sistem pametne hiše v ohišju</w:t>
      </w:r>
      <w:bookmarkEnd w:id="563"/>
    </w:p>
    <w:p w14:paraId="14E24229" w14:textId="50DBF77C" w:rsidR="004568FF" w:rsidRDefault="00D55D8D" w:rsidP="004568FF">
      <w:pPr>
        <w:pStyle w:val="Heading2"/>
      </w:pPr>
      <w:bookmarkStart w:id="564" w:name="_Toc459561510"/>
      <w:r>
        <w:lastRenderedPageBreak/>
        <w:t>Programska oprema na strani strežnika</w:t>
      </w:r>
      <w:bookmarkEnd w:id="564"/>
    </w:p>
    <w:p w14:paraId="53DC4801" w14:textId="23AD00AD"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w:t>
      </w:r>
      <w:del w:id="565" w:author="Doma" w:date="2016-08-21T21:06:00Z">
        <w:r w:rsidR="00E303AD" w:rsidDel="00660C5F">
          <w:delText xml:space="preserve"> iOS aplikacije</w:delText>
        </w:r>
      </w:del>
      <w:r w:rsidR="00E303AD">
        <w:t>, ki uporabljajo spletne storitve brez SSL certifikata</w:t>
      </w:r>
      <w:ins w:id="566" w:author="Doma" w:date="2016-08-21T21:06:00Z">
        <w:r w:rsidR="00660C5F">
          <w:t>,</w:t>
        </w:r>
      </w:ins>
      <w:r w:rsidR="00E303AD">
        <w:t xml:space="preserve"> </w:t>
      </w:r>
      <w:ins w:id="567" w:author="Doma" w:date="2016-08-21T21:06:00Z">
        <w:r w:rsidR="00660C5F">
          <w:t xml:space="preserve">iOS aplikacije </w:t>
        </w:r>
      </w:ins>
      <w:r w:rsidR="00E303AD">
        <w:t>prisilno zapre</w:t>
      </w:r>
      <w:ins w:id="568" w:author="Doma" w:date="2016-08-21T21:05:00Z">
        <w:r w:rsidR="00660C5F">
          <w:t>,</w:t>
        </w:r>
      </w:ins>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6C79A19A" w:rsidR="00475AED" w:rsidRDefault="00EA57D5" w:rsidP="00CE669E">
      <w:r>
        <w:t xml:space="preserve">Ob zagonu mikroračunalnika je </w:t>
      </w:r>
      <w:ins w:id="569" w:author="Doma" w:date="2016-08-21T21:07:00Z">
        <w:r w:rsidR="00660C5F">
          <w:t xml:space="preserve">bilo </w:t>
        </w:r>
      </w:ins>
      <w:r>
        <w:t xml:space="preserve">potrebno najprej inicializirati izhodne GPIO priključke. To </w:t>
      </w:r>
      <w:ins w:id="570" w:author="Doma" w:date="2016-08-21T21:07:00Z">
        <w:r w:rsidR="00660C5F">
          <w:t>smo storili</w:t>
        </w:r>
      </w:ins>
      <w:del w:id="571" w:author="Doma" w:date="2016-08-21T21:07:00Z">
        <w:r w:rsidDel="00660C5F">
          <w:delText>naredimo</w:delText>
        </w:r>
      </w:del>
      <w:r>
        <w:t xml:space="preserve"> </w:t>
      </w:r>
      <w:ins w:id="572" w:author="Doma" w:date="2016-08-21T21:07:00Z">
        <w:r w:rsidR="00E01763">
          <w:t>z</w:t>
        </w:r>
      </w:ins>
      <w:del w:id="573" w:author="Doma" w:date="2016-08-21T21:07:00Z">
        <w:r w:rsidDel="00E01763">
          <w:delText>s sledečo</w:delText>
        </w:r>
      </w:del>
      <w:r>
        <w:t xml:space="preserve"> bin/bash skripto. Ker ob zagonu vse sistemske spremenljivke še niso nastavljene, moramo za klic</w:t>
      </w:r>
      <w:r w:rsidR="00433EE3">
        <w:t xml:space="preserve"> ukaza gpio</w:t>
      </w:r>
      <w:r w:rsidR="00AB0F0B">
        <w:t xml:space="preserve"> </w:t>
      </w:r>
      <w:r w:rsidR="00433EE3">
        <w:t>uporabiti tudi celotno pot. Priključke najprej inicializiramo</w:t>
      </w:r>
      <w:r w:rsidR="0052458B">
        <w:t xml:space="preserve"> s pomočjo opcije </w:t>
      </w:r>
      <w:r w:rsidR="0052458B" w:rsidRPr="003C7E21">
        <w:rPr>
          <w:shd w:val="clear" w:color="auto" w:fill="D9D9D9" w:themeFill="background1" w:themeFillShade="D9"/>
          <w:rPrChange w:id="574" w:author="Doma" w:date="2016-08-21T21:09:00Z">
            <w:rPr/>
          </w:rPrChange>
        </w:rPr>
        <w:t>mode</w:t>
      </w:r>
      <w:r w:rsidR="0052458B">
        <w:t>, ki ji sledi številka GPIO priključka. S parametrom</w:t>
      </w:r>
      <w:r w:rsidR="00F83B28">
        <w:t xml:space="preserve"> </w:t>
      </w:r>
      <w:r w:rsidR="00F83B28" w:rsidRPr="003C7E21">
        <w:rPr>
          <w:shd w:val="clear" w:color="auto" w:fill="D9D9D9" w:themeFill="background1" w:themeFillShade="D9"/>
          <w:rPrChange w:id="575" w:author="Doma" w:date="2016-08-21T21:09:00Z">
            <w:rPr/>
          </w:rPrChange>
        </w:rPr>
        <w:t>out</w:t>
      </w:r>
      <w:r w:rsidR="00F83B28">
        <w:t xml:space="preserve"> nastavimo priključek </w:t>
      </w:r>
      <w:r w:rsidR="0084723D">
        <w:t>kot</w:t>
      </w:r>
      <w:r w:rsidR="00F83B28">
        <w:t xml:space="preserve"> izhod</w:t>
      </w:r>
      <w:r w:rsidR="00433EE3">
        <w:t xml:space="preserve">. Ker se ob inicializaciji </w:t>
      </w:r>
      <w:ins w:id="576" w:author="Doma" w:date="2016-08-21T21:10:00Z">
        <w:r w:rsidR="003C7E21">
          <w:t xml:space="preserve">izhodi GPIO </w:t>
        </w:r>
      </w:ins>
      <w:del w:id="577" w:author="Doma" w:date="2016-08-21T21:10:00Z">
        <w:r w:rsidR="00277CDF" w:rsidDel="003C7E21">
          <w:delText xml:space="preserve">le ti </w:delText>
        </w:r>
      </w:del>
      <w:r w:rsidR="00277CDF">
        <w:t>privzeto vključijo</w:t>
      </w:r>
      <w:ins w:id="578" w:author="Doma" w:date="2016-08-21T21:10:00Z">
        <w:r w:rsidR="003C7E21">
          <w:t>,</w:t>
        </w:r>
      </w:ins>
      <w:r w:rsidR="00277CDF">
        <w:t xml:space="preserve"> jih moramo </w:t>
      </w:r>
      <w:r w:rsidR="00BC4F6F">
        <w:t xml:space="preserve">še </w:t>
      </w:r>
      <w:r w:rsidR="00277CDF">
        <w:t>izključiti</w:t>
      </w:r>
      <w:ins w:id="579" w:author="Doma" w:date="2016-08-21T21:10:00Z">
        <w:r w:rsidR="003C7E21">
          <w:t xml:space="preserve">. </w:t>
        </w:r>
      </w:ins>
      <w:del w:id="580" w:author="Doma" w:date="2016-08-21T21:10:00Z">
        <w:r w:rsidR="0084723D" w:rsidDel="003C7E21">
          <w:delText>, saj bi se v</w:delText>
        </w:r>
      </w:del>
      <w:ins w:id="581" w:author="Doma" w:date="2016-08-21T21:10:00Z">
        <w:r w:rsidR="003C7E21">
          <w:t>V</w:t>
        </w:r>
      </w:ins>
      <w:r w:rsidR="00277CDF">
        <w:t xml:space="preserve"> nasprotnem primeru</w:t>
      </w:r>
      <w:r w:rsidR="0084723D">
        <w:t xml:space="preserve"> </w:t>
      </w:r>
      <w:ins w:id="582" w:author="Doma" w:date="2016-08-21T21:10:00Z">
        <w:r w:rsidR="003C7E21">
          <w:t xml:space="preserve">bi se </w:t>
        </w:r>
      </w:ins>
      <w:r w:rsidR="0084723D">
        <w:t>po</w:t>
      </w:r>
      <w:r w:rsidR="00277CDF">
        <w:t xml:space="preserve"> </w:t>
      </w:r>
      <w:r w:rsidR="00BC4F6F">
        <w:t>elektr</w:t>
      </w:r>
      <w:ins w:id="583" w:author="Doma" w:date="2016-08-21T21:11:00Z">
        <w:r w:rsidR="003C7E21">
          <w:t>ič</w:t>
        </w:r>
      </w:ins>
      <w:del w:id="584" w:author="Doma" w:date="2016-08-21T21:10:00Z">
        <w:r w:rsidR="00BC4F6F" w:rsidDel="003C7E21">
          <w:delText>ikič</w:delText>
        </w:r>
      </w:del>
      <w:r w:rsidR="00BC4F6F">
        <w:t>nem izpadu</w:t>
      </w:r>
      <w:r w:rsidR="00277CDF">
        <w:t xml:space="preserve"> </w:t>
      </w:r>
      <w:r w:rsidR="00BC4F6F">
        <w:t xml:space="preserve">luči </w:t>
      </w:r>
      <w:ins w:id="585" w:author="Doma" w:date="2016-08-21T21:11:00Z">
        <w:r w:rsidR="003C7E21">
          <w:t xml:space="preserve">ponovno </w:t>
        </w:r>
      </w:ins>
      <w:r w:rsidR="00277CDF">
        <w:t>prižgale</w:t>
      </w:r>
      <w:ins w:id="586" w:author="Doma" w:date="2016-08-21T21:11:00Z">
        <w:r w:rsidR="003C7E21">
          <w:t>, kar ni zaželjeno</w:t>
        </w:r>
      </w:ins>
      <w:r w:rsidR="00277CDF">
        <w:t>.</w:t>
      </w:r>
      <w:r w:rsidR="0052458B">
        <w:t xml:space="preserve"> To storimo z opcijo write,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11398A2F" w:rsidR="00EA57D5" w:rsidRDefault="003C7E21" w:rsidP="00EA57D5">
      <w:ins w:id="587" w:author="Doma" w:date="2016-08-21T21:11:00Z">
        <w:r>
          <w:t>S</w:t>
        </w:r>
      </w:ins>
      <w:del w:id="588" w:author="Doma" w:date="2016-08-21T21:11:00Z">
        <w:r w:rsidR="005A3058" w:rsidDel="003C7E21">
          <w:delText>To s</w:delText>
        </w:r>
      </w:del>
      <w:r w:rsidR="005A3058">
        <w:t>kripto poganja</w:t>
      </w:r>
      <w:r w:rsidR="00C02285">
        <w:t>mo s</w:t>
      </w:r>
      <w:r w:rsidR="005A3058">
        <w:t xml:space="preserve"> skripta </w:t>
      </w:r>
      <w:r w:rsidR="00EA57D5" w:rsidRPr="005A3058">
        <w:rPr>
          <w:color w:val="000000" w:themeColor="text1"/>
        </w:rPr>
        <w:t>/etc/rc.local</w:t>
      </w:r>
      <w:r w:rsidR="00EA57D5" w:rsidRPr="00EA57D5">
        <w:t>, ki se  privzeto zažene ob zagonu operacijskega sistema.</w:t>
      </w:r>
    </w:p>
    <w:p w14:paraId="581E4BD8" w14:textId="0D181D05" w:rsidR="00C02285" w:rsidRDefault="00C02285">
      <w:pPr>
        <w:spacing w:line="240" w:lineRule="auto"/>
        <w:jc w:val="left"/>
      </w:pPr>
      <w:r>
        <w:br w:type="page"/>
      </w:r>
    </w:p>
    <w:p w14:paraId="5B10EA7F" w14:textId="7B7172E6" w:rsidR="00265DAC" w:rsidRDefault="00A54D0C" w:rsidP="00CE669E">
      <w:pPr>
        <w:shd w:val="clear" w:color="auto" w:fill="FFFFFF" w:themeFill="background1"/>
      </w:pPr>
      <w:r>
        <w:lastRenderedPageBreak/>
        <w:t xml:space="preserve">Vklop in izklop luči </w:t>
      </w:r>
      <w:r w:rsidR="00590D16">
        <w:t xml:space="preserve">na strani mikroračunalnika </w:t>
      </w:r>
      <w:r>
        <w:t xml:space="preserve">implementira naslednji izsek </w:t>
      </w:r>
      <w:r w:rsidR="00590D16">
        <w:t xml:space="preserve">PHP </w:t>
      </w:r>
      <w:r>
        <w:t xml:space="preserve">kode. </w:t>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3C7E21">
        <w:rPr>
          <w:color w:val="000000" w:themeColor="text1"/>
          <w:shd w:val="clear" w:color="auto" w:fill="D9D9D9" w:themeFill="background1" w:themeFillShade="D9"/>
          <w:rPrChange w:id="589" w:author="Doma" w:date="2016-08-21T21:12:00Z">
            <w:rPr>
              <w:color w:val="000000" w:themeColor="text1"/>
            </w:rPr>
          </w:rPrChange>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3C7E21">
        <w:rPr>
          <w:color w:val="000000" w:themeColor="text1"/>
          <w:shd w:val="clear" w:color="auto" w:fill="D9D9D9" w:themeFill="background1" w:themeFillShade="D9"/>
          <w:rPrChange w:id="590" w:author="Doma" w:date="2016-08-21T21:12:00Z">
            <w:rPr>
              <w:color w:val="000000" w:themeColor="text1"/>
            </w:rPr>
          </w:rPrChange>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3C7E21">
        <w:rPr>
          <w:color w:val="000000" w:themeColor="text1"/>
          <w:shd w:val="clear" w:color="auto" w:fill="D9D9D9" w:themeFill="background1" w:themeFillShade="D9"/>
          <w:rPrChange w:id="591" w:author="Doma" w:date="2016-08-21T21:13:00Z">
            <w:rPr>
              <w:color w:val="000000" w:themeColor="text1"/>
              <w:shd w:val="clear" w:color="auto" w:fill="F2F2F2" w:themeFill="background1" w:themeFillShade="F2"/>
            </w:rPr>
          </w:rPrChange>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4AC55B28" w:rsidR="00CE669E" w:rsidRDefault="004C0C94" w:rsidP="004C0C94">
      <w:r>
        <w:t xml:space="preserve">Trenutna temperatura </w:t>
      </w:r>
      <w:ins w:id="592" w:author="Doma" w:date="2016-08-21T21:13:00Z">
        <w:r w:rsidR="003C7E21">
          <w:t xml:space="preserve">je navedena </w:t>
        </w:r>
      </w:ins>
      <w:r w:rsidR="001631CC">
        <w:t xml:space="preserve">v stopinjah celzija </w:t>
      </w:r>
      <w:ins w:id="593" w:author="Doma" w:date="2016-08-21T21:13:00Z">
        <w:r w:rsidR="003C7E21">
          <w:t xml:space="preserve">in je navedena </w:t>
        </w:r>
      </w:ins>
      <w:del w:id="594" w:author="Doma" w:date="2016-08-21T21:13:00Z">
        <w:r w:rsidDel="003C7E21">
          <w:delText xml:space="preserve">se nahaja </w:delText>
        </w:r>
      </w:del>
      <w:r>
        <w:t>v drugi vrstici za enačajem</w:t>
      </w:r>
      <w:r w:rsidR="00ED61A4">
        <w:t>, vendar ji manjka decimalna vejica</w:t>
      </w:r>
      <w:r>
        <w:t>.</w:t>
      </w:r>
      <w:r w:rsidR="001631CC">
        <w:t xml:space="preserve"> Datoteko temperaturnega senzorja preberemo z ukazom </w:t>
      </w:r>
      <w:r w:rsidR="001631CC" w:rsidRPr="003C7E21">
        <w:rPr>
          <w:shd w:val="clear" w:color="auto" w:fill="D9D9D9" w:themeFill="background1" w:themeFillShade="D9"/>
          <w:rPrChange w:id="595" w:author="Doma" w:date="2016-08-21T21:14:00Z">
            <w:rPr/>
          </w:rPrChange>
        </w:rPr>
        <w:t>cat</w:t>
      </w:r>
      <w:r w:rsidR="001631CC">
        <w:t xml:space="preserve">. S funkcijo </w:t>
      </w:r>
      <w:r w:rsidR="001631CC" w:rsidRPr="003C7E21">
        <w:rPr>
          <w:shd w:val="clear" w:color="auto" w:fill="D9D9D9" w:themeFill="background1" w:themeFillShade="D9"/>
          <w:rPrChange w:id="596" w:author="Doma" w:date="2016-08-21T21:14:00Z">
            <w:rPr/>
          </w:rPrChange>
        </w:rPr>
        <w:t>explode</w:t>
      </w:r>
      <w:r w:rsidR="001631CC">
        <w:t xml:space="preserve"> in </w:t>
      </w:r>
      <w:r w:rsidR="001631CC" w:rsidRPr="003C7E21">
        <w:rPr>
          <w:shd w:val="clear" w:color="auto" w:fill="D9D9D9" w:themeFill="background1" w:themeFillShade="D9"/>
          <w:rPrChange w:id="597" w:author="Doma" w:date="2016-08-21T21:14:00Z">
            <w:rPr/>
          </w:rPrChange>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echo number_format($polje[1]/1000, 3);</w:t>
      </w:r>
    </w:p>
    <w:p w14:paraId="0CE4B50B" w14:textId="10611796" w:rsidR="00DD54F6" w:rsidRDefault="00DF47E0" w:rsidP="00DD54F6">
      <w:pPr>
        <w:pStyle w:val="Heading2"/>
      </w:pPr>
      <w:bookmarkStart w:id="598" w:name="_Toc459561511"/>
      <w:r>
        <w:t xml:space="preserve">Razvoj </w:t>
      </w:r>
      <w:r w:rsidR="00CC766B">
        <w:t>mobilne</w:t>
      </w:r>
      <w:r w:rsidR="00DD54F6">
        <w:t xml:space="preserve"> aplikacij</w:t>
      </w:r>
      <w:r>
        <w:t>e</w:t>
      </w:r>
      <w:bookmarkEnd w:id="598"/>
    </w:p>
    <w:p w14:paraId="52B2B9B8" w14:textId="6365A896"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ins w:id="599" w:author="Doma" w:date="2016-08-21T21:15:00Z">
        <w:r w:rsidR="003C7E21">
          <w:t xml:space="preserve"> odklepanja</w:t>
        </w:r>
      </w:ins>
      <w:del w:id="600" w:author="Doma" w:date="2016-08-21T21:15:00Z">
        <w:r w:rsidR="0056175A" w:rsidDel="003C7E21">
          <w:delText>, da</w:delText>
        </w:r>
      </w:del>
      <w:r w:rsidR="0056175A">
        <w:t xml:space="preserve"> mobiln</w:t>
      </w:r>
      <w:ins w:id="601" w:author="Doma" w:date="2016-08-21T21:16:00Z">
        <w:r w:rsidR="003C7E21">
          <w:t>e</w:t>
        </w:r>
      </w:ins>
      <w:del w:id="602" w:author="Doma" w:date="2016-08-21T21:16:00Z">
        <w:r w:rsidR="0056175A" w:rsidDel="003C7E21">
          <w:delText>o</w:delText>
        </w:r>
      </w:del>
      <w:r w:rsidR="0056175A">
        <w:t xml:space="preserve"> naprav</w:t>
      </w:r>
      <w:ins w:id="603" w:author="Doma" w:date="2016-08-21T21:16:00Z">
        <w:r w:rsidR="003C7E21">
          <w:t>e</w:t>
        </w:r>
      </w:ins>
      <w:del w:id="604" w:author="Doma" w:date="2016-08-21T21:16:00Z">
        <w:r w:rsidR="0056175A" w:rsidDel="003C7E21">
          <w:delText>o</w:delText>
        </w:r>
        <w:r w:rsidR="004608CF" w:rsidDel="003C7E21">
          <w:delText xml:space="preserve"> odkle</w:delText>
        </w:r>
      </w:del>
      <w:del w:id="605" w:author="Doma" w:date="2016-08-21T21:15:00Z">
        <w:r w:rsidR="004608CF" w:rsidDel="003C7E21">
          <w:delText>nemo</w:delText>
        </w:r>
      </w:del>
      <w:r w:rsidR="004608CF">
        <w:t>. Aplikacija se s pomočjo iBeacon tehnologije zaveda lokacije in lahko proži akcije, kot je vklop in izklop luči. Za</w:t>
      </w:r>
      <w:r w:rsidR="00BA5858">
        <w:t xml:space="preserve"> nadzor verzij smo uporabili Git</w:t>
      </w:r>
      <w:r w:rsidR="004608CF">
        <w:t xml:space="preserve"> in ponudnika github. </w:t>
      </w:r>
    </w:p>
    <w:p w14:paraId="767DE39C" w14:textId="77777777" w:rsidR="00F7520C" w:rsidRDefault="00F7520C" w:rsidP="00F7520C">
      <w:pPr>
        <w:pStyle w:val="Heading3"/>
      </w:pPr>
      <w:bookmarkStart w:id="606" w:name="_Toc459561512"/>
      <w:r>
        <w:t xml:space="preserve">Nadzor </w:t>
      </w:r>
      <w:r w:rsidRPr="003C7466">
        <w:t>različic</w:t>
      </w:r>
      <w:bookmarkEnd w:id="606"/>
    </w:p>
    <w:p w14:paraId="5691C5D1" w14:textId="29B52736" w:rsidR="00F7520C" w:rsidRDefault="00F7520C" w:rsidP="00F7520C">
      <w:r w:rsidRPr="003C7466">
        <w:t xml:space="preserve">Nadzor različic je sistem, ki </w:t>
      </w:r>
      <w:ins w:id="607" w:author="Doma" w:date="2016-08-21T21:16:00Z">
        <w:r w:rsidR="003C7E21">
          <w:t xml:space="preserve">sproti </w:t>
        </w:r>
      </w:ins>
      <w:r w:rsidRPr="003C7466">
        <w:t xml:space="preserve">zapisuje spremembe v datoteko ali skupek datotek </w:t>
      </w:r>
      <w:del w:id="608" w:author="Doma" w:date="2016-08-21T21:16:00Z">
        <w:r w:rsidRPr="003C7466" w:rsidDel="003C7E21">
          <w:delText>tekom časa</w:delText>
        </w:r>
      </w:del>
      <w:r w:rsidRPr="003C7466">
        <w:t>, da lahko kasneje prikliče</w:t>
      </w:r>
      <w:del w:id="609" w:author="Doma" w:date="2016-08-21T21:17:00Z">
        <w:r w:rsidRPr="003C7466" w:rsidDel="00383C27">
          <w:delText>te</w:delText>
        </w:r>
      </w:del>
      <w:r w:rsidRPr="003C7466">
        <w:t xml:space="preserv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fldChar w:fldCharType="separate"/>
      </w:r>
      <w:r w:rsidR="00520FFE" w:rsidRPr="00520FFE">
        <w:rPr>
          <w:noProof/>
        </w:rPr>
        <w:t>[25]</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20F0E78C" w:rsidR="00F7520C" w:rsidRDefault="00A44CFD" w:rsidP="00DD54F6">
      <w:r>
        <w:t>Git</w:t>
      </w:r>
      <w:r w:rsidR="00F7520C">
        <w:t xml:space="preserve"> je nastal kot odgovor na spremembe pri licenciranju orodja za nadzor verzij </w:t>
      </w:r>
      <w:r w:rsidR="00F7520C" w:rsidRPr="009F65B0">
        <w:t>BitKeeper</w:t>
      </w:r>
      <w:r w:rsidR="00F7520C">
        <w:t xml:space="preserve"> (postal je plačljiv). Razvoj je </w:t>
      </w:r>
      <w:ins w:id="610" w:author="Doma" w:date="2016-08-21T21:18:00Z">
        <w:r w:rsidR="00383C27">
          <w:t>pri</w:t>
        </w:r>
      </w:ins>
      <w:del w:id="611" w:author="Doma" w:date="2016-08-21T21:18:00Z">
        <w:r w:rsidR="00F7520C" w:rsidDel="00383C27">
          <w:delText>za</w:delText>
        </w:r>
      </w:del>
      <w:r w:rsidR="00F7520C">
        <w:t xml:space="preserve">čela razvijalska skupnost Linux, največ </w:t>
      </w:r>
      <w:ins w:id="612" w:author="Doma" w:date="2016-08-21T21:19:00Z">
        <w:r w:rsidR="00383C27">
          <w:t xml:space="preserve">je </w:t>
        </w:r>
      </w:ins>
      <w:r w:rsidR="00F7520C">
        <w:t>k razvoju ideje</w:t>
      </w:r>
      <w:del w:id="613" w:author="Doma" w:date="2016-08-21T21:18:00Z">
        <w:r w:rsidR="00F7520C" w:rsidDel="00383C27">
          <w:delText xml:space="preserve"> pa je</w:delText>
        </w:r>
      </w:del>
      <w:r w:rsidR="00F7520C">
        <w:t xml:space="preserv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ins w:id="614" w:author="Doma" w:date="2016-08-21T21:19:00Z">
        <w:r w:rsidR="00383C27">
          <w:t>d</w:t>
        </w:r>
      </w:ins>
      <w:del w:id="615" w:author="Doma" w:date="2016-08-21T21:19:00Z">
        <w:r w:rsidR="00F7520C" w:rsidDel="00383C27">
          <w:delText>d njegovega</w:delText>
        </w:r>
      </w:del>
      <w:r w:rsidR="00F7520C">
        <w:t xml:space="preserve"> iz</w:t>
      </w:r>
      <w:del w:id="616" w:author="Doma" w:date="2016-08-21T21:19:00Z">
        <w:r w:rsidR="00F7520C" w:rsidDel="00383C27">
          <w:delText>z</w:delText>
        </w:r>
      </w:del>
      <w:r w:rsidR="00F7520C">
        <w:t xml:space="preserve">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za nadzor nad različicami, kot je ukaz git v konzoli ali pa grafični SourceTree.</w:t>
      </w:r>
      <w:r>
        <w:t xml:space="preserve"> Kot Linux je Git licenciran z GPL licenco verzije 2.</w:t>
      </w:r>
    </w:p>
    <w:p w14:paraId="04F8F7AA" w14:textId="77777777" w:rsidR="007C131F" w:rsidRDefault="007C131F" w:rsidP="00DD54F6"/>
    <w:p w14:paraId="3660539A" w14:textId="5A8B6D73" w:rsidR="007C131F" w:rsidRDefault="007C131F" w:rsidP="00DD54F6">
      <w:r w:rsidRPr="007C131F">
        <w:t>Git</w:t>
      </w:r>
      <w:ins w:id="617" w:author="Doma" w:date="2016-08-21T21:26:00Z">
        <w:r w:rsidR="00383C27">
          <w:t xml:space="preserve"> zaznava</w:t>
        </w:r>
      </w:ins>
      <w:del w:id="618" w:author="Doma" w:date="2016-08-21T21:26:00Z">
        <w:r w:rsidRPr="007C131F" w:rsidDel="00383C27">
          <w:delText xml:space="preserve"> </w:delText>
        </w:r>
        <w:r w:rsidDel="00383C27">
          <w:delText>gled</w:delText>
        </w:r>
      </w:del>
      <w:del w:id="619" w:author="Doma" w:date="2016-08-21T21:20:00Z">
        <w:r w:rsidDel="00383C27">
          <w:delText>e</w:delText>
        </w:r>
      </w:del>
      <w:del w:id="620" w:author="Doma" w:date="2016-08-21T21:26:00Z">
        <w:r w:rsidDel="00383C27">
          <w:delText xml:space="preserve"> na</w:delText>
        </w:r>
      </w:del>
      <w:r>
        <w:t xml:space="preserve"> podatke</w:t>
      </w:r>
      <w:del w:id="621" w:author="Doma" w:date="2016-08-21T21:26:00Z">
        <w:r w:rsidRPr="007C131F" w:rsidDel="00383C27">
          <w:delText xml:space="preserve"> podatk</w:delText>
        </w:r>
        <w:r w:rsidDel="00383C27">
          <w:delText>e</w:delText>
        </w:r>
      </w:del>
      <w:r w:rsidRPr="007C131F">
        <w:t xml:space="preserve"> kot skupek posnetkov miniaturnega datotečnega sistema. Vsakič</w:t>
      </w:r>
      <w:ins w:id="622" w:author="Doma" w:date="2016-08-21T21:21:00Z">
        <w:r w:rsidR="00383C27">
          <w:t>,</w:t>
        </w:r>
      </w:ins>
      <w:r w:rsidRPr="007C131F">
        <w:t xml:space="preserve"> ko </w:t>
      </w:r>
      <w:r>
        <w:t>je stanje projekta shranjeno</w:t>
      </w:r>
      <w:ins w:id="623" w:author="Doma" w:date="2016-08-21T21:27:00Z">
        <w:r w:rsidR="00900A90">
          <w:t>,</w:t>
        </w:r>
      </w:ins>
      <w:r>
        <w:t xml:space="preserve"> Git </w:t>
      </w:r>
      <w:del w:id="624" w:author="Doma" w:date="2016-08-21T21:21:00Z">
        <w:r w:rsidDel="00383C27">
          <w:delText xml:space="preserve">v osnovi </w:delText>
        </w:r>
      </w:del>
      <w:ins w:id="625" w:author="Doma" w:date="2016-08-21T21:27:00Z">
        <w:r w:rsidR="00900A90">
          <w:t>naredi</w:t>
        </w:r>
      </w:ins>
      <w:del w:id="626" w:author="Doma" w:date="2016-08-21T21:27:00Z">
        <w:r w:rsidDel="00383C27">
          <w:delText>naredi</w:delText>
        </w:r>
      </w:del>
      <w:r>
        <w:t xml:space="preserve"> sliko stanja </w:t>
      </w:r>
      <w:r w:rsidRPr="007C131F">
        <w:t xml:space="preserve">datotek v </w:t>
      </w:r>
      <w:ins w:id="627" w:author="Doma" w:date="2016-08-21T21:22:00Z">
        <w:r w:rsidR="00383C27">
          <w:t>določenem</w:t>
        </w:r>
      </w:ins>
      <w:del w:id="628" w:author="Doma" w:date="2016-08-21T21:22:00Z">
        <w:r w:rsidDel="00383C27">
          <w:delText>tistem</w:delText>
        </w:r>
      </w:del>
      <w:r w:rsidRPr="007C131F">
        <w:t xml:space="preserve"> trenutku in shrani referenco na posnetek. </w:t>
      </w:r>
      <w:del w:id="629" w:author="Doma" w:date="2016-08-21T21:23:00Z">
        <w:r w:rsidRPr="007C131F" w:rsidDel="00383C27">
          <w:delText xml:space="preserve">Za </w:delText>
        </w:r>
        <w:r w:rsidDel="00383C27">
          <w:delText xml:space="preserve">boljšo </w:delText>
        </w:r>
        <w:r w:rsidRPr="007C131F" w:rsidDel="00383C27">
          <w:delText>učinkovitost,</w:delText>
        </w:r>
        <w:r w:rsidDel="00383C27">
          <w:delText xml:space="preserve"> </w:delText>
        </w:r>
      </w:del>
      <w:ins w:id="630" w:author="Doma" w:date="2016-08-21T21:22:00Z">
        <w:r w:rsidR="00383C27">
          <w:t>V primeru, da se</w:t>
        </w:r>
      </w:ins>
      <w:del w:id="631" w:author="Doma" w:date="2016-08-21T21:22:00Z">
        <w:r w:rsidDel="00383C27">
          <w:delText>če se</w:delText>
        </w:r>
      </w:del>
      <w:r>
        <w:t xml:space="preserve"> datoteke niso spremenile</w:t>
      </w:r>
      <w:ins w:id="632" w:author="Doma" w:date="2016-08-21T21:22:00Z">
        <w:r w:rsidR="00383C27">
          <w:t>,</w:t>
        </w:r>
      </w:ins>
      <w:r w:rsidRPr="007C131F">
        <w:t xml:space="preserve"> jih Git ne shrani ponovno</w:t>
      </w:r>
      <w:ins w:id="633" w:author="Doma" w:date="2016-08-21T21:23:00Z">
        <w:r w:rsidR="00383C27">
          <w:t xml:space="preserve"> in s tem ohranja učinkovitost.</w:t>
        </w:r>
      </w:ins>
      <w:r>
        <w:t>.</w:t>
      </w:r>
      <w:r w:rsidRPr="007C131F">
        <w:t xml:space="preserve"> </w:t>
      </w:r>
      <w:r>
        <w:t>Shrani le povezavo</w:t>
      </w:r>
      <w:r w:rsidRPr="007C131F">
        <w:t xml:space="preserve"> </w:t>
      </w:r>
      <w:ins w:id="634" w:author="Doma" w:date="2016-08-21T21:23:00Z">
        <w:r w:rsidR="00383C27">
          <w:t xml:space="preserve">do </w:t>
        </w:r>
      </w:ins>
      <w:del w:id="635" w:author="Doma" w:date="2016-08-21T21:23:00Z">
        <w:r w:rsidRPr="007C131F" w:rsidDel="00383C27">
          <w:delText xml:space="preserve">na </w:delText>
        </w:r>
      </w:del>
      <w:r w:rsidRPr="007C131F">
        <w:t>prejšnj</w:t>
      </w:r>
      <w:ins w:id="636" w:author="Doma" w:date="2016-08-21T21:23:00Z">
        <w:r w:rsidR="00383C27">
          <w:t>e</w:t>
        </w:r>
      </w:ins>
      <w:del w:id="637" w:author="Doma" w:date="2016-08-21T21:23:00Z">
        <w:r w:rsidRPr="007C131F" w:rsidDel="00383C27">
          <w:delText>o</w:delText>
        </w:r>
      </w:del>
      <w:r w:rsidRPr="007C131F">
        <w:t xml:space="preserve"> identičn</w:t>
      </w:r>
      <w:ins w:id="638" w:author="Doma" w:date="2016-08-21T21:23:00Z">
        <w:r w:rsidR="00383C27">
          <w:t>e</w:t>
        </w:r>
      </w:ins>
      <w:del w:id="639" w:author="Doma" w:date="2016-08-21T21:23:00Z">
        <w:r w:rsidRPr="007C131F" w:rsidDel="00383C27">
          <w:delText>o</w:delText>
        </w:r>
      </w:del>
      <w:r w:rsidRPr="007C131F">
        <w:t xml:space="preserve"> datotek</w:t>
      </w:r>
      <w:ins w:id="640" w:author="Doma" w:date="2016-08-21T21:23:00Z">
        <w:r w:rsidR="00383C27">
          <w:t>e</w:t>
        </w:r>
      </w:ins>
      <w:del w:id="641" w:author="Doma" w:date="2016-08-21T21:23:00Z">
        <w:r w:rsidRPr="007C131F" w:rsidDel="00383C27">
          <w:delText>o</w:delText>
        </w:r>
      </w:del>
      <w:r w:rsidRPr="007C131F">
        <w:t>, ki j</w:t>
      </w:r>
      <w:ins w:id="642" w:author="Doma" w:date="2016-08-21T21:24:00Z">
        <w:r w:rsidR="00383C27">
          <w:t>e</w:t>
        </w:r>
      </w:ins>
      <w:del w:id="643" w:author="Doma" w:date="2016-08-21T21:24:00Z">
        <w:r w:rsidRPr="007C131F" w:rsidDel="00383C27">
          <w:delText>o</w:delText>
        </w:r>
      </w:del>
      <w:r w:rsidRPr="007C131F">
        <w:t xml:space="preserve"> že </w:t>
      </w:r>
      <w:del w:id="644" w:author="Doma" w:date="2016-08-21T21:24:00Z">
        <w:r w:rsidRPr="007C131F" w:rsidDel="00383C27">
          <w:delText xml:space="preserve">ima </w:delText>
        </w:r>
      </w:del>
      <w:r w:rsidRPr="007C131F">
        <w:t>shranjen</w:t>
      </w:r>
      <w:ins w:id="645" w:author="Doma" w:date="2016-08-21T21:24:00Z">
        <w:r w:rsidR="00383C27">
          <w:t>a</w:t>
        </w:r>
      </w:ins>
      <w:del w:id="646" w:author="Doma" w:date="2016-08-21T21:24:00Z">
        <w:r w:rsidRPr="007C131F" w:rsidDel="00383C27">
          <w:delText>o</w:delText>
        </w:r>
      </w:del>
      <w:r w:rsidRPr="007C131F">
        <w:t>. Git</w:t>
      </w:r>
      <w:del w:id="647" w:author="Doma" w:date="2016-08-21T21:26:00Z">
        <w:r w:rsidRPr="007C131F" w:rsidDel="00383C27">
          <w:delText xml:space="preserve"> </w:delText>
        </w:r>
        <w:r w:rsidDel="00383C27">
          <w:delText>vidi</w:delText>
        </w:r>
      </w:del>
      <w:r w:rsidRPr="007C131F">
        <w:t xml:space="preserve"> </w:t>
      </w:r>
      <w:r>
        <w:t>podatke</w:t>
      </w:r>
      <w:ins w:id="648" w:author="Doma" w:date="2016-08-21T21:26:00Z">
        <w:r w:rsidR="00383C27">
          <w:t xml:space="preserve"> zaznava</w:t>
        </w:r>
      </w:ins>
      <w:r w:rsidRPr="007C131F">
        <w:t xml:space="preserve"> kot tok posnetkov.</w:t>
      </w:r>
      <w:r w:rsidR="00604DD6">
        <w:t xml:space="preserve"> </w:t>
      </w:r>
    </w:p>
    <w:p w14:paraId="5D4E2913" w14:textId="77777777" w:rsidR="00604DD6" w:rsidRDefault="00604DD6" w:rsidP="00DD54F6"/>
    <w:p w14:paraId="51E0A636" w14:textId="31F2B510" w:rsidR="00604DD6" w:rsidRDefault="00604DD6" w:rsidP="00DD54F6">
      <w:r w:rsidRPr="00604DD6">
        <w:t xml:space="preserve">Večina operacij v Git-u potrebuje za delovanje </w:t>
      </w:r>
      <w:r w:rsidR="00387AC0">
        <w:t>le</w:t>
      </w:r>
      <w:r w:rsidRPr="00604DD6">
        <w:t xml:space="preserve"> lokalne datoteke in vire - v splošnem ni</w:t>
      </w:r>
      <w:ins w:id="649" w:author="Doma" w:date="2016-08-21T21:24:00Z">
        <w:r w:rsidR="00383C27">
          <w:t xml:space="preserve">so </w:t>
        </w:r>
      </w:ins>
      <w:del w:id="650" w:author="Doma" w:date="2016-08-21T21:24:00Z">
        <w:r w:rsidDel="00383C27">
          <w:delText xml:space="preserve"> </w:delText>
        </w:r>
      </w:del>
      <w:r>
        <w:t>potreb</w:t>
      </w:r>
      <w:ins w:id="651" w:author="Doma" w:date="2016-08-21T21:25:00Z">
        <w:r w:rsidR="00383C27">
          <w:t>ne</w:t>
        </w:r>
      </w:ins>
      <w:del w:id="652" w:author="Doma" w:date="2016-08-21T21:25:00Z">
        <w:r w:rsidDel="00383C27">
          <w:delText>nih nobenih</w:delText>
        </w:r>
      </w:del>
      <w:r>
        <w:t xml:space="preserve"> informacij</w:t>
      </w:r>
      <w:ins w:id="653" w:author="Doma" w:date="2016-08-21T21:25:00Z">
        <w:r w:rsidR="00383C27">
          <w:t>e</w:t>
        </w:r>
      </w:ins>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ins w:id="654" w:author="Doma" w:date="2016-08-21T21:28:00Z">
        <w:r w:rsidR="00900A90">
          <w:t>,</w:t>
        </w:r>
      </w:ins>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ins w:id="655" w:author="Doma" w:date="2016-08-21T21:28:00Z">
        <w:r w:rsidR="00900A90">
          <w:t>a</w:t>
        </w:r>
      </w:ins>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656" w:name="_Toc459561513"/>
      <w:r>
        <w:t>Xcode</w:t>
      </w:r>
      <w:bookmarkEnd w:id="656"/>
      <w:r w:rsidR="00185ECF">
        <w:t xml:space="preserve"> </w:t>
      </w:r>
    </w:p>
    <w:p w14:paraId="4306E0E7" w14:textId="24D4583B" w:rsidR="004E6AA9" w:rsidRDefault="00681B14" w:rsidP="00681B14">
      <w:r>
        <w:t xml:space="preserve">Xcode </w:t>
      </w:r>
      <w:del w:id="657" w:author="Doma" w:date="2016-08-21T21:29:00Z">
        <w:r w:rsidR="004E6AA9" w:rsidDel="00900A90">
          <w:delText>(</w:delText>
        </w:r>
        <w:r w:rsidR="001A1CF3" w:rsidDel="00900A90">
          <w:fldChar w:fldCharType="begin"/>
        </w:r>
        <w:r w:rsidR="001A1CF3" w:rsidDel="00900A90">
          <w:delInstrText xml:space="preserve"> REF _Ref459547665 \h </w:delInstrText>
        </w:r>
        <w:r w:rsidR="001A1CF3" w:rsidDel="00900A90">
          <w:fldChar w:fldCharType="separate"/>
        </w:r>
        <w:r w:rsidR="001A1CF3" w:rsidDel="00900A90">
          <w:delText xml:space="preserve">Slika </w:delText>
        </w:r>
        <w:r w:rsidR="001A1CF3" w:rsidDel="00900A90">
          <w:rPr>
            <w:noProof/>
          </w:rPr>
          <w:delText>13</w:delText>
        </w:r>
        <w:r w:rsidR="001A1CF3" w:rsidDel="00900A90">
          <w:fldChar w:fldCharType="end"/>
        </w:r>
        <w:r w:rsidR="004E6AA9" w:rsidDel="00900A90">
          <w:delText xml:space="preserve">) </w:delText>
        </w:r>
      </w:del>
      <w:r>
        <w:t xml:space="preserve">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w:t>
      </w:r>
      <w:ins w:id="658" w:author="Doma" w:date="2016-08-21T21:29:00Z">
        <w:r w:rsidR="00900A90">
          <w:t xml:space="preserve"> </w:t>
        </w:r>
        <w:r w:rsidR="00900A90">
          <w:t>(</w:t>
        </w:r>
        <w:r w:rsidR="00900A90">
          <w:fldChar w:fldCharType="begin"/>
        </w:r>
        <w:r w:rsidR="00900A90">
          <w:instrText xml:space="preserve"> REF _Ref459547665 \h </w:instrText>
        </w:r>
        <w:r w:rsidR="00900A90">
          <w:fldChar w:fldCharType="separate"/>
        </w:r>
        <w:r w:rsidR="00900A90">
          <w:t xml:space="preserve">Slika </w:t>
        </w:r>
        <w:r w:rsidR="00900A90">
          <w:rPr>
            <w:noProof/>
          </w:rPr>
          <w:t>13</w:t>
        </w:r>
        <w:r w:rsidR="00900A90">
          <w:fldChar w:fldCharType="end"/>
        </w:r>
        <w:r w:rsidR="00900A90">
          <w:t>)</w:t>
        </w:r>
      </w:ins>
      <w:r>
        <w:t xml:space="preserve">. </w:t>
      </w:r>
      <w:r w:rsidR="00563EF4">
        <w:t xml:space="preserve">Okolje lahko uporabljamo samo na računalnikih, ki jih poganja operacijski sistem OS X. Na voljo je brezplačno v trgovini aplikacij App Store. </w:t>
      </w:r>
      <w:r>
        <w:t>Prva verzija je izšla leta 2003</w:t>
      </w:r>
      <w:r w:rsidR="00563EF4">
        <w:t>, aktualna različica</w:t>
      </w:r>
      <w:del w:id="659" w:author="Doma" w:date="2016-08-21T21:29:00Z">
        <w:r w:rsidR="00563EF4" w:rsidDel="00900A90">
          <w:delText xml:space="preserve"> pa</w:delText>
        </w:r>
      </w:del>
      <w:r w:rsidR="00563EF4">
        <w:t xml:space="preserve">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36ACB023" w:rsidR="00B30E3B" w:rsidRDefault="00786722" w:rsidP="00681B14">
      <w:r>
        <w:t xml:space="preserve">V prejšnjih verzijah Xcode je za testiranje na dejanski napravi bila potrebna </w:t>
      </w:r>
      <w:r w:rsidR="00BA5858">
        <w:t xml:space="preserve">plačljiva </w:t>
      </w:r>
      <w:r>
        <w:t>iOS razvijalska licenca, od verzije Xcode 7</w:t>
      </w:r>
      <w:ins w:id="660" w:author="Doma" w:date="2016-08-21T21:29:00Z">
        <w:r w:rsidR="00900A90">
          <w:t xml:space="preserve"> naprej, </w:t>
        </w:r>
      </w:ins>
      <w:del w:id="661" w:author="Doma" w:date="2016-08-21T21:30:00Z">
        <w:r w:rsidDel="00900A90">
          <w:delText xml:space="preserve"> pa </w:delText>
        </w:r>
      </w:del>
      <w:r>
        <w:t>je</w:t>
      </w:r>
      <w:del w:id="662" w:author="Doma" w:date="2016-08-21T21:30:00Z">
        <w:r w:rsidDel="00900A90">
          <w:delText xml:space="preserve"> to brezplačn</w:delText>
        </w:r>
      </w:del>
      <w:ins w:id="663" w:author="Doma" w:date="2016-08-21T21:30:00Z">
        <w:r w:rsidR="00900A90">
          <w:t xml:space="preserve"> testiranje brezplačno</w:t>
        </w:r>
      </w:ins>
      <w:del w:id="664" w:author="Doma" w:date="2016-08-21T21:30:00Z">
        <w:r w:rsidDel="00900A90">
          <w:delText>o</w:delText>
        </w:r>
      </w:del>
      <w:r>
        <w:t>. Razvijalski račun je še vedno potreben za trženje aplikacij na trgovini App Store.</w:t>
      </w:r>
    </w:p>
    <w:p w14:paraId="0470D4AB" w14:textId="77777777" w:rsidR="004E6AA9" w:rsidRDefault="004E6AA9" w:rsidP="004E6AA9">
      <w:pPr>
        <w:keepNext/>
      </w:pPr>
      <w:r>
        <w:rPr>
          <w:noProof/>
          <w:lang w:eastAsia="sl-SI"/>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65" w:name="_Ref459547665"/>
      <w:bookmarkStart w:id="666" w:name="_Toc459561484"/>
      <w:r>
        <w:t xml:space="preserve">Slika </w:t>
      </w:r>
      <w:r>
        <w:fldChar w:fldCharType="begin"/>
      </w:r>
      <w:r>
        <w:instrText xml:space="preserve"> SEQ Slika \* ARABIC </w:instrText>
      </w:r>
      <w:r>
        <w:fldChar w:fldCharType="separate"/>
      </w:r>
      <w:r w:rsidR="00D57A71">
        <w:rPr>
          <w:noProof/>
        </w:rPr>
        <w:t>14</w:t>
      </w:r>
      <w:r>
        <w:fldChar w:fldCharType="end"/>
      </w:r>
      <w:bookmarkEnd w:id="665"/>
      <w:r>
        <w:t>: Zaslonska slika razvojnega okolja Xcode</w:t>
      </w:r>
      <w:bookmarkEnd w:id="666"/>
    </w:p>
    <w:p w14:paraId="7B576E79" w14:textId="6435FF95" w:rsidR="00185ECF" w:rsidRDefault="00185ECF" w:rsidP="00185ECF">
      <w:pPr>
        <w:pStyle w:val="Heading3"/>
      </w:pPr>
      <w:bookmarkStart w:id="667" w:name="_Toc459561514"/>
      <w:r>
        <w:lastRenderedPageBreak/>
        <w:t>Swift</w:t>
      </w:r>
      <w:bookmarkEnd w:id="667"/>
    </w:p>
    <w:p w14:paraId="61CF0F5B" w14:textId="6CE42D36"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ins w:id="668" w:author="Doma" w:date="2016-08-21T21:31:00Z">
        <w:r w:rsidR="00900A90">
          <w:t>za javnost</w:t>
        </w:r>
        <w:r w:rsidR="00900A90">
          <w:t xml:space="preserve"> je</w:t>
        </w:r>
        <w:r w:rsidR="00900A90">
          <w:t xml:space="preserve"> </w:t>
        </w:r>
      </w:ins>
      <w:r w:rsidR="00055113">
        <w:t>na voljo</w:t>
      </w:r>
      <w:del w:id="669" w:author="Doma" w:date="2016-08-21T21:31:00Z">
        <w:r w:rsidR="00055113" w:rsidDel="00900A90">
          <w:delText xml:space="preserve"> pa</w:delText>
        </w:r>
      </w:del>
      <w:r w:rsidR="00055113">
        <w:t xml:space="preserve"> </w:t>
      </w:r>
      <w:del w:id="670" w:author="Doma" w:date="2016-08-21T21:31:00Z">
        <w:r w:rsidR="00055113" w:rsidDel="00900A90">
          <w:delText xml:space="preserve">je tudi </w:delText>
        </w:r>
      </w:del>
      <w:r w:rsidR="003C7466">
        <w:t xml:space="preserve">predogled </w:t>
      </w:r>
      <w:del w:id="671" w:author="Doma" w:date="2016-08-21T21:31:00Z">
        <w:r w:rsidR="003C7466" w:rsidDel="00900A90">
          <w:delText xml:space="preserve">za javnost </w:delText>
        </w:r>
      </w:del>
      <w:r w:rsidR="003C7466">
        <w:t>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Githubu.</w:t>
      </w:r>
      <w:r w:rsidR="003C7466">
        <w:t xml:space="preserve"> Namenjen</w:t>
      </w:r>
      <w:r w:rsidR="00CD244F">
        <w:t xml:space="preserve"> je razvoju aplikacij za Applove operacijske sisteme iOS, OS X watchOS in tvOS, poganjamo ga </w:t>
      </w:r>
      <w:del w:id="672" w:author="Doma" w:date="2016-08-21T21:32:00Z">
        <w:r w:rsidR="00CD244F" w:rsidDel="00900A90">
          <w:delText xml:space="preserve">pa </w:delText>
        </w:r>
      </w:del>
      <w:r w:rsidR="00CD244F">
        <w:t xml:space="preserve">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6B0B55C4"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swift po popularnosti na  17. mestu</w:t>
      </w:r>
      <w:r w:rsidR="00846F1B">
        <w:t xml:space="preserve"> in</w:t>
      </w:r>
      <w:ins w:id="673" w:author="Doma" w:date="2016-08-21T21:32:00Z">
        <w:r w:rsidR="00900A90">
          <w:t xml:space="preserve"> njegova popularnost raste</w:t>
        </w:r>
      </w:ins>
      <w:del w:id="674" w:author="Doma" w:date="2016-08-21T21:32:00Z">
        <w:r w:rsidR="00846F1B" w:rsidDel="00900A90">
          <w:delText xml:space="preserve"> še vedno pridobiva na popularnosti</w:delText>
        </w:r>
      </w:del>
      <w:r w:rsidR="00846F1B">
        <w:t>.</w:t>
      </w:r>
      <w:r w:rsidR="001A1CF3">
        <w:t xml:space="preserve"> Na grafu (</w:t>
      </w:r>
      <w:r w:rsidR="001A1CF3">
        <w:fldChar w:fldCharType="begin"/>
      </w:r>
      <w:r w:rsidR="001A1CF3">
        <w:instrText xml:space="preserve"> REF _Ref459547710 \h </w:instrText>
      </w:r>
      <w:r w:rsidR="001A1CF3">
        <w:fldChar w:fldCharType="separate"/>
      </w:r>
      <w:r w:rsidR="001A1CF3">
        <w:t xml:space="preserve">Slika </w:t>
      </w:r>
      <w:r w:rsidR="001A1CF3">
        <w:rPr>
          <w:noProof/>
        </w:rPr>
        <w:t>14</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eastAsia="sl-SI"/>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675" w:name="_Ref459547710"/>
      <w:bookmarkStart w:id="676" w:name="_Toc459561485"/>
      <w:r>
        <w:t xml:space="preserve">Slika </w:t>
      </w:r>
      <w:r>
        <w:fldChar w:fldCharType="begin"/>
      </w:r>
      <w:r>
        <w:instrText xml:space="preserve"> SEQ Slika \* ARABIC </w:instrText>
      </w:r>
      <w:r>
        <w:fldChar w:fldCharType="separate"/>
      </w:r>
      <w:r w:rsidR="00D57A71">
        <w:rPr>
          <w:noProof/>
        </w:rPr>
        <w:t>15</w:t>
      </w:r>
      <w:r>
        <w:fldChar w:fldCharType="end"/>
      </w:r>
      <w:bookmarkEnd w:id="675"/>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676"/>
      <w:r>
        <w:fldChar w:fldCharType="end"/>
      </w:r>
    </w:p>
    <w:p w14:paraId="1561C0FD" w14:textId="41ABFC3C" w:rsidR="00732E15" w:rsidRDefault="0029059B" w:rsidP="0029059B">
      <w:pPr>
        <w:pStyle w:val="Heading3"/>
      </w:pPr>
      <w:bookmarkStart w:id="677" w:name="_Toc459561515"/>
      <w:r>
        <w:t>Cocoa pods</w:t>
      </w:r>
      <w:bookmarkEnd w:id="677"/>
    </w:p>
    <w:p w14:paraId="3ED8B9B9" w14:textId="2CE634A5" w:rsidR="0029059B" w:rsidRDefault="0029059B" w:rsidP="00DC38A9">
      <w:r>
        <w:t xml:space="preserve">Cocoa pods je </w:t>
      </w:r>
      <w:r w:rsidR="005B45FD">
        <w:t xml:space="preserve">upravitelj knjižnic za programska jezika Swift in Objective-C. </w:t>
      </w:r>
      <w:r w:rsidR="00225B11">
        <w:t>Orodje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ins w:id="678" w:author="Doma" w:date="2016-08-21T21:33:00Z">
        <w:r w:rsidR="00900A90">
          <w:t>,</w:t>
        </w:r>
      </w:ins>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900A90">
        <w:rPr>
          <w:color w:val="000000" w:themeColor="text1"/>
          <w:shd w:val="clear" w:color="auto" w:fill="D9D9D9" w:themeFill="background1" w:themeFillShade="D9"/>
          <w:rPrChange w:id="679" w:author="Doma" w:date="2016-08-21T21:33:00Z">
            <w:rPr>
              <w:color w:val="000000" w:themeColor="text1"/>
            </w:rPr>
          </w:rPrChange>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35C9F05D" w14:textId="167E5BE9" w:rsidR="00AF7CE5" w:rsidRDefault="00BA5858" w:rsidP="00DD54F6">
      <w:r>
        <w:t>Ko v datoteko ustrezno vpišemo podatke o željenih knjižnicah</w:t>
      </w:r>
      <w:ins w:id="680" w:author="Doma" w:date="2016-08-21T21:34:00Z">
        <w:r w:rsidR="00900A90">
          <w:t>,</w:t>
        </w:r>
      </w:ins>
      <w:r w:rsidR="00E234E8">
        <w:t xml:space="preserve"> </w:t>
      </w:r>
      <w:r>
        <w:t xml:space="preserve">jih </w:t>
      </w:r>
      <w:r w:rsidR="00E234E8">
        <w:t>z ukazom</w:t>
      </w:r>
      <w:r w:rsidR="00DD54F6">
        <w:t xml:space="preserve"> </w:t>
      </w:r>
      <w:r w:rsidR="00E234E8" w:rsidRPr="00900A90">
        <w:rPr>
          <w:color w:val="000000" w:themeColor="text1"/>
          <w:shd w:val="clear" w:color="auto" w:fill="D9D9D9" w:themeFill="background1" w:themeFillShade="D9"/>
          <w:rPrChange w:id="681" w:author="Doma" w:date="2016-08-21T21:34:00Z">
            <w:rPr>
              <w:color w:val="000000" w:themeColor="text1"/>
            </w:rPr>
          </w:rPrChange>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w:t>
      </w:r>
      <w:del w:id="682" w:author="Doma" w:date="2016-08-21T21:34:00Z">
        <w:r w:rsidDel="00900A90">
          <w:delText>z</w:delText>
        </w:r>
      </w:del>
      <w:r>
        <w:t xml:space="preserve">generira se </w:t>
      </w:r>
      <w:r w:rsidR="00D067B4">
        <w:t xml:space="preserve">nam </w:t>
      </w:r>
      <w:del w:id="683" w:author="Doma" w:date="2016-08-21T21:34:00Z">
        <w:r w:rsidDel="00900A90">
          <w:delText xml:space="preserve">pa </w:delText>
        </w:r>
      </w:del>
      <w:r>
        <w:t xml:space="preserve">tudi </w:t>
      </w:r>
      <w:r w:rsidR="00D067B4">
        <w:t xml:space="preserve">nova projektna </w:t>
      </w:r>
      <w:r>
        <w:t xml:space="preserve">datoteka s končnico 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še samo vključitev v razrede, kjer bomo knjižnico potrebovali z ukazom </w:t>
      </w:r>
      <w:r w:rsidR="00D067B4" w:rsidRPr="00900A90">
        <w:rPr>
          <w:shd w:val="clear" w:color="auto" w:fill="D9D9D9" w:themeFill="background1" w:themeFillShade="D9"/>
          <w:rPrChange w:id="684" w:author="Doma" w:date="2016-08-21T21:34:00Z">
            <w:rPr/>
          </w:rPrChange>
        </w:rPr>
        <w:t>import</w:t>
      </w:r>
      <w:r w:rsidR="00D067B4">
        <w:t>.</w:t>
      </w:r>
    </w:p>
    <w:p w14:paraId="0B77A088" w14:textId="41AEDDD1" w:rsidR="00D37D8D" w:rsidRDefault="00081C79" w:rsidP="00081C79">
      <w:pPr>
        <w:pStyle w:val="Heading3"/>
      </w:pPr>
      <w:bookmarkStart w:id="685" w:name="_Toc459561516"/>
      <w:r>
        <w:t>Programska knjižnica Alamofire</w:t>
      </w:r>
      <w:bookmarkEnd w:id="685"/>
    </w:p>
    <w:p w14:paraId="72C3706C" w14:textId="632D4713" w:rsidR="00B30E3B" w:rsidRDefault="00D37D8D" w:rsidP="00DD54F6">
      <w:r>
        <w:t>Kot je razvidno iz primerov</w:t>
      </w:r>
      <w:r w:rsidR="00081C79">
        <w:t xml:space="preserve"> poglavja </w:t>
      </w:r>
      <w:r w:rsidR="00391B75">
        <w:t>4</w:t>
      </w:r>
      <w:r w:rsidR="00081C79">
        <w:t>.3.4</w:t>
      </w:r>
      <w:ins w:id="686" w:author="Doma" w:date="2016-08-21T21:35:00Z">
        <w:r w:rsidR="00900A90">
          <w:t>,</w:t>
        </w:r>
      </w:ins>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 te</w:t>
      </w:r>
      <w:ins w:id="687" w:author="Doma" w:date="2016-08-21T21:35:00Z">
        <w:r w:rsidR="00900A90">
          <w:t>,</w:t>
        </w:r>
      </w:ins>
      <w:r>
        <w:t xml:space="preserve"> smo se povezovali na spletni strežnik na mikroračunalniku. Uporabo knjižnice</w:t>
      </w:r>
      <w:ins w:id="688" w:author="Doma" w:date="2016-08-21T21:36:00Z">
        <w:r w:rsidR="00900A90">
          <w:t>,</w:t>
        </w:r>
      </w:ins>
      <w:r>
        <w:t xml:space="preserv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w:t>
      </w:r>
      <w:proofErr w:type="gramStart"/>
      <w:r w:rsidRPr="00922954">
        <w:rPr>
          <w:rFonts w:ascii="Menlo" w:hAnsi="Menlo" w:cs="Menlo"/>
          <w:color w:val="000000"/>
          <w:sz w:val="18"/>
          <w:lang w:val="en-US"/>
        </w:rPr>
        <w:t>refreshTemp(</w:t>
      </w:r>
      <w:proofErr w:type="gramEnd"/>
      <w:r w:rsidRPr="00922954">
        <w:rPr>
          <w:rFonts w:ascii="Menlo" w:hAnsi="Menlo" w:cs="Menlo"/>
          <w:color w:val="000000"/>
          <w:sz w:val="18"/>
          <w:lang w:val="en-US"/>
        </w:rPr>
        <w:t xml:space="preserve">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00"/>
          <w:sz w:val="18"/>
          <w:lang w:val="en-US"/>
        </w:rPr>
        <w:t>Alamofire.</w:t>
      </w:r>
      <w:r w:rsidRPr="00922954">
        <w:rPr>
          <w:rFonts w:ascii="Menlo" w:hAnsi="Menlo" w:cs="Menlo"/>
          <w:color w:val="2B839F"/>
          <w:sz w:val="18"/>
          <w:lang w:val="en-US"/>
        </w:rPr>
        <w:t>request</w:t>
      </w:r>
      <w:r w:rsidRPr="00922954">
        <w:rPr>
          <w:rFonts w:ascii="Menlo" w:hAnsi="Menlo" w:cs="Menlo"/>
          <w:color w:val="000000"/>
          <w:sz w:val="18"/>
          <w:lang w:val="en-US"/>
        </w:rPr>
        <w:t>(</w:t>
      </w:r>
      <w:proofErr w:type="gramEnd"/>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FF"/>
          <w:sz w:val="18"/>
          <w:lang w:val="en-US"/>
        </w:rPr>
        <w:t>if</w:t>
      </w:r>
      <w:proofErr w:type="gramEnd"/>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r w:rsidRPr="00922954">
        <w:rPr>
          <w:rFonts w:ascii="Menlo" w:hAnsi="Menlo" w:cs="Menlo"/>
          <w:color w:val="000000"/>
          <w:sz w:val="18"/>
          <w:lang w:val="en-US"/>
        </w:rPr>
        <w:t xml:space="preserve"> = </w:t>
      </w:r>
      <w:r w:rsidRPr="00922954">
        <w:rPr>
          <w:rFonts w:ascii="Menlo" w:hAnsi="Menlo" w:cs="Menlo"/>
          <w:color w:val="A31515"/>
          <w:sz w:val="18"/>
          <w:lang w:val="en-US"/>
        </w:rPr>
        <w:t>"</w:t>
      </w:r>
      <w:proofErr w:type="gramStart"/>
      <w:r w:rsidRPr="00922954">
        <w:rPr>
          <w:rFonts w:ascii="Menlo" w:hAnsi="Menlo" w:cs="Menlo"/>
          <w:color w:val="000000"/>
          <w:sz w:val="18"/>
          <w:lang w:val="en-US"/>
        </w:rPr>
        <w:t>\</w:t>
      </w:r>
      <w:r w:rsidRPr="00922954">
        <w:rPr>
          <w:rFonts w:ascii="Menlo" w:hAnsi="Menlo" w:cs="Menlo"/>
          <w:color w:val="A31515"/>
          <w:sz w:val="18"/>
          <w:lang w:val="en-US"/>
        </w:rPr>
        <w:t>(</w:t>
      </w:r>
      <w:proofErr w:type="gramEnd"/>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2B839F"/>
          <w:sz w:val="18"/>
          <w:lang w:val="en-US"/>
        </w:rPr>
        <w:t>print</w:t>
      </w:r>
      <w:r w:rsidRPr="00922954">
        <w:rPr>
          <w:rFonts w:ascii="Menlo" w:hAnsi="Menlo" w:cs="Menlo"/>
          <w:color w:val="000000"/>
          <w:sz w:val="18"/>
          <w:lang w:val="en-US"/>
        </w:rPr>
        <w:t>(</w:t>
      </w:r>
      <w:proofErr w:type="gramEnd"/>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449CF8AD" w14:textId="0DBE7FF8" w:rsidR="00BA5858" w:rsidRDefault="00922954" w:rsidP="00DD54F6">
      <w:r>
        <w:t>Metodi request smo kot parameter podali HTTP metodo get in URL do želene spletne storitve. Ker nas zanima pre</w:t>
      </w:r>
      <w:r w:rsidR="00EC5479">
        <w:t>dvsem odgovor</w:t>
      </w:r>
      <w:ins w:id="689" w:author="Doma" w:date="2016-08-21T21:36:00Z">
        <w:r w:rsidR="00900A90">
          <w:t>,</w:t>
        </w:r>
      </w:ins>
      <w:r w:rsidR="00EC5479">
        <w:t xml:space="preserve"> smo dodali še </w:t>
      </w:r>
      <w:r w:rsidR="00F03695">
        <w:t>responseString,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asinhroni</w:t>
      </w:r>
      <w:ins w:id="690" w:author="Doma" w:date="2016-08-21T21:36:00Z">
        <w:r w:rsidR="00900A90">
          <w:t>,</w:t>
        </w:r>
      </w:ins>
      <w:r w:rsidR="00F03695">
        <w:t xml:space="preserve"> moramo za dostop do grafičnih elementov, kot je Label eksplicitno dodati besedico self. </w:t>
      </w:r>
    </w:p>
    <w:p w14:paraId="06509C96" w14:textId="77777777" w:rsidR="00BA5858" w:rsidRDefault="00BA5858" w:rsidP="00DD54F6"/>
    <w:p w14:paraId="636E7BA9" w14:textId="34E6C1A9"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del w:id="691" w:author="Doma" w:date="2016-08-21T21:37:00Z">
        <w:r w:rsidDel="00900A90">
          <w:delText xml:space="preserve"> pa</w:delText>
        </w:r>
      </w:del>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8264E2">
        <w:t>.</w:t>
      </w:r>
      <w:r w:rsidR="00A328BE">
        <w:t xml:space="preserve"> </w:t>
      </w:r>
      <w:r w:rsidR="008264E2">
        <w:t>To</w:t>
      </w:r>
      <w:del w:id="692" w:author="Doma" w:date="2016-08-21T21:37:00Z">
        <w:r w:rsidR="008264E2" w:rsidDel="00900A90">
          <w:delText xml:space="preserve"> pa</w:delText>
        </w:r>
      </w:del>
      <w:r w:rsidR="008264E2">
        <w:t xml:space="preserve"> je za upor</w:t>
      </w:r>
      <w:ins w:id="693" w:author="Doma" w:date="2016-08-21T21:37:00Z">
        <w:r w:rsidR="00E658E9">
          <w:t>a</w:t>
        </w:r>
      </w:ins>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075B10D3" w:rsidR="00A328BE" w:rsidRDefault="00A328BE" w:rsidP="00391B75">
      <w:r>
        <w:t xml:space="preserve">Pri naši aplikaciji </w:t>
      </w:r>
      <w:r w:rsidR="0087532D">
        <w:t>se ob normalni uporabi</w:t>
      </w:r>
      <w:ins w:id="694" w:author="Doma" w:date="2016-08-21T21:37:00Z">
        <w:r w:rsidR="00E658E9">
          <w:t>,</w:t>
        </w:r>
      </w:ins>
      <w:r w:rsidR="0087532D">
        <w:t xml:space="preserve"> večina klicev izvede v </w:t>
      </w:r>
      <w:r>
        <w:t>lokalnem omrežju</w:t>
      </w:r>
      <w:r w:rsidR="0087532D">
        <w:t>. Ti klici so hitri</w:t>
      </w:r>
      <w:r>
        <w:t xml:space="preserve">. </w:t>
      </w:r>
      <w:r w:rsidR="0087532D">
        <w:t>V</w:t>
      </w:r>
      <w:r>
        <w:t xml:space="preserve"> primeru, ko</w:t>
      </w:r>
      <w:del w:id="695" w:author="Doma" w:date="2016-08-21T21:38:00Z">
        <w:r w:rsidDel="00E658E9">
          <w:delText xml:space="preserve"> </w:delText>
        </w:r>
        <w:r w:rsidR="0087532D" w:rsidDel="00E658E9">
          <w:delText>pa</w:delText>
        </w:r>
      </w:del>
      <w:r w:rsidR="0087532D">
        <w:t xml:space="preserve"> </w:t>
      </w:r>
      <w:r>
        <w:t xml:space="preserve">mikroračunalnik ni dosegljiv mora </w:t>
      </w:r>
      <w:r w:rsidR="008264E2">
        <w:t>nit</w:t>
      </w:r>
      <w:r>
        <w:t xml:space="preserve"> čakati na timeout. T</w:t>
      </w:r>
      <w:r w:rsidR="008264E2">
        <w:t>o lahko traja tudi nekaj sekund. Če bi klic spletne storitve izvedli v glavni niti</w:t>
      </w:r>
      <w:ins w:id="696" w:author="Doma" w:date="2016-08-21T21:38:00Z">
        <w:r w:rsidR="00E658E9">
          <w:t>,</w:t>
        </w:r>
      </w:ins>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697" w:name="_Toc459561517"/>
      <w:r>
        <w:t>Nastavitve aplikacije in s</w:t>
      </w:r>
      <w:r w:rsidR="0077290F">
        <w:t xml:space="preserve">hramba </w:t>
      </w:r>
      <w:r w:rsidR="0077290F" w:rsidRPr="0077290F">
        <w:t>NSUserDefaults</w:t>
      </w:r>
      <w:bookmarkEnd w:id="697"/>
    </w:p>
    <w:p w14:paraId="6DEBD0FB" w14:textId="77777777" w:rsidR="001B7BF1" w:rsidRDefault="001B7BF1" w:rsidP="001B7BF1">
      <w:pPr>
        <w:keepNext/>
        <w:jc w:val="center"/>
      </w:pPr>
      <w:r>
        <w:rPr>
          <w:noProof/>
          <w:lang w:eastAsia="sl-SI"/>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2C73187E" w:rsidR="001B7BF1" w:rsidRDefault="001B7BF1" w:rsidP="001B7BF1">
      <w:pPr>
        <w:pStyle w:val="Caption"/>
      </w:pPr>
      <w:bookmarkStart w:id="698" w:name="_Toc459561486"/>
      <w:r>
        <w:t xml:space="preserve">Slika </w:t>
      </w:r>
      <w:r>
        <w:fldChar w:fldCharType="begin"/>
      </w:r>
      <w:r>
        <w:instrText xml:space="preserve"> SEQ Slika \* ARABIC </w:instrText>
      </w:r>
      <w:r>
        <w:fldChar w:fldCharType="separate"/>
      </w:r>
      <w:r w:rsidR="00D57A71">
        <w:rPr>
          <w:noProof/>
        </w:rPr>
        <w:t>16</w:t>
      </w:r>
      <w:r>
        <w:fldChar w:fldCharType="end"/>
      </w:r>
      <w:r>
        <w:t>: Zaslonska slika nastavitev aplikacije</w:t>
      </w:r>
      <w:r w:rsidR="008264E2">
        <w:t xml:space="preserve"> pametne hiše</w:t>
      </w:r>
      <w:bookmarkEnd w:id="698"/>
    </w:p>
    <w:p w14:paraId="22359173" w14:textId="77777777" w:rsidR="001B7BF1" w:rsidRDefault="001B7BF1" w:rsidP="00DD54F6"/>
    <w:p w14:paraId="29AF4785" w14:textId="023F1FCA" w:rsidR="00CA2CCF" w:rsidRDefault="001B7BF1" w:rsidP="00DD54F6">
      <w:r>
        <w:t>Aplikacija ima tudi možnost nastavljanja nekaterih nastavitev (</w:t>
      </w:r>
      <w:r w:rsidR="00391B75">
        <w:t>S</w:t>
      </w:r>
      <w:r>
        <w:t xml:space="preserve">lika </w:t>
      </w:r>
      <w:r w:rsidR="00391B75">
        <w:t>14</w:t>
      </w:r>
      <w:r>
        <w:t xml:space="preserve">). </w:t>
      </w:r>
      <w:r w:rsidR="008264E2">
        <w:t xml:space="preserve">Uporabnik si lahko za vsako GPIO izhod nastavi lasto oznako, nastaviti </w:t>
      </w:r>
      <w:del w:id="699" w:author="Doma" w:date="2016-08-21T21:38:00Z">
        <w:r w:rsidR="008264E2" w:rsidDel="00E658E9">
          <w:delText xml:space="preserve">pa </w:delText>
        </w:r>
      </w:del>
      <w:r w:rsidR="008264E2">
        <w:t>mora tudi URL do mikroračunalnika. Za avtomatski vklop in izklop luči</w:t>
      </w:r>
      <w:ins w:id="700" w:author="Doma" w:date="2016-08-21T21:39:00Z">
        <w:r w:rsidR="00E658E9">
          <w:t xml:space="preserve"> glede na</w:t>
        </w:r>
      </w:ins>
      <w:del w:id="701" w:author="Doma" w:date="2016-08-21T21:39:00Z">
        <w:r w:rsidR="008264E2" w:rsidDel="00E658E9">
          <w:delText xml:space="preserve"> gled</w:delText>
        </w:r>
      </w:del>
      <w:del w:id="702" w:author="Doma" w:date="2016-08-21T21:38:00Z">
        <w:r w:rsidR="008264E2" w:rsidDel="00E658E9">
          <w:delText>e</w:delText>
        </w:r>
      </w:del>
      <w:r w:rsidR="008264E2">
        <w:t xml:space="preserve"> bližino iBeacon oddajnika</w:t>
      </w:r>
      <w:ins w:id="703" w:author="Doma" w:date="2016-08-21T21:39:00Z">
        <w:r w:rsidR="00E658E9">
          <w:t>,</w:t>
        </w:r>
      </w:ins>
      <w:r w:rsidR="008264E2">
        <w:t xml:space="preserve"> mora uporabnik vnesti tudi unikaten identifikator svojega oddajnika in izbrati kateri izhodi se bodo avtomatsko </w:t>
      </w:r>
      <w:r w:rsidR="008264E2">
        <w:lastRenderedPageBreak/>
        <w:t>krmilili. Vse</w:t>
      </w:r>
      <w:del w:id="704" w:author="Doma" w:date="2016-08-21T21:39:00Z">
        <w:r w:rsidR="008264E2" w:rsidDel="00E658E9">
          <w:delText xml:space="preserve"> t</w:delText>
        </w:r>
        <w:r w:rsidR="00963094" w:rsidDel="00E658E9">
          <w:delText>e</w:delText>
        </w:r>
      </w:del>
      <w:r w:rsidR="00963094">
        <w:t xml:space="preserve"> nastavitve je potrebno</w:t>
      </w:r>
      <w:del w:id="705" w:author="Doma" w:date="2016-08-21T21:39:00Z">
        <w:r w:rsidR="00963094" w:rsidDel="00E658E9">
          <w:delText xml:space="preserve"> na nek način</w:delText>
        </w:r>
      </w:del>
      <w:r w:rsidR="00963094">
        <w:t xml:space="preserve">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0000FF"/>
          <w:sz w:val="18"/>
          <w:lang w:val="en-US"/>
        </w:rPr>
        <w:t>let</w:t>
      </w:r>
      <w:proofErr w:type="gramEnd"/>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r w:rsidRPr="00CA2CCF">
        <w:rPr>
          <w:rFonts w:ascii="Menlo" w:hAnsi="Menlo" w:cs="Menlo"/>
          <w:color w:val="000000"/>
          <w:sz w:val="18"/>
          <w:lang w:val="en-US"/>
        </w:rPr>
        <w:t>(</w:t>
      </w:r>
      <w:proofErr w:type="gramEnd"/>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0000FF"/>
          <w:sz w:val="18"/>
          <w:lang w:val="en-US"/>
        </w:rPr>
        <w:t>if</w:t>
      </w:r>
      <w:proofErr w:type="gramEnd"/>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06" w:name="_Toc459561518"/>
      <w:r>
        <w:t>CoreLocation</w:t>
      </w:r>
      <w:bookmarkEnd w:id="706"/>
    </w:p>
    <w:p w14:paraId="09C6EC38" w14:textId="72C83743"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w:t>
      </w:r>
      <w:ins w:id="707" w:author="Doma" w:date="2016-08-21T21:41:00Z">
        <w:r w:rsidR="00E658E9">
          <w:t>,</w:t>
        </w:r>
      </w:ins>
      <w:r w:rsidR="0092150C">
        <w:t xml:space="preserve"> </w:t>
      </w:r>
      <w:ins w:id="708" w:author="Doma" w:date="2016-08-21T21:40:00Z">
        <w:r w:rsidR="00E658E9">
          <w:t>operacijski sistem</w:t>
        </w:r>
      </w:ins>
      <w:del w:id="709" w:author="Doma" w:date="2016-08-21T21:41:00Z">
        <w:r w:rsidR="0092150C" w:rsidDel="00E658E9">
          <w:delText>je</w:delText>
        </w:r>
      </w:del>
      <w:del w:id="710" w:author="Doma" w:date="2016-08-21T21:40:00Z">
        <w:r w:rsidR="0092150C" w:rsidDel="00E658E9">
          <w:delText xml:space="preserve"> to</w:delText>
        </w:r>
      </w:del>
      <w:del w:id="711" w:author="Doma" w:date="2016-08-21T21:41:00Z">
        <w:r w:rsidR="0092150C" w:rsidDel="00E658E9">
          <w:delText xml:space="preserve"> obvestilo</w:delText>
        </w:r>
      </w:del>
      <w:r w:rsidR="0092150C">
        <w:t xml:space="preserve"> avtomatsko prika</w:t>
      </w:r>
      <w:ins w:id="712" w:author="Doma" w:date="2016-08-21T21:41:00Z">
        <w:r w:rsidR="00E658E9">
          <w:t>že obvestilo</w:t>
        </w:r>
      </w:ins>
      <w:del w:id="713" w:author="Doma" w:date="2016-08-21T21:41:00Z">
        <w:r w:rsidR="0092150C" w:rsidDel="00E658E9">
          <w:delText>zano s strani</w:delText>
        </w:r>
      </w:del>
      <w:del w:id="714" w:author="Doma" w:date="2016-08-21T21:40:00Z">
        <w:r w:rsidR="0092150C" w:rsidDel="00E658E9">
          <w:delText xml:space="preserve"> operacijskega sistema</w:delText>
        </w:r>
      </w:del>
      <w:r w:rsidR="0092150C">
        <w:t>.</w:t>
      </w:r>
    </w:p>
    <w:p w14:paraId="538B9045" w14:textId="77777777" w:rsidR="00A803F2" w:rsidRDefault="00A803F2" w:rsidP="00CD5572"/>
    <w:p w14:paraId="77354271" w14:textId="1613C45D" w:rsidR="00BC7203" w:rsidRDefault="00CD5572" w:rsidP="00CD5572">
      <w:r>
        <w:t xml:space="preserve"> V sobo smo namestili prej opisan iBeacon oddajnik. Uporabnik mora pred uporabo v nastavitve aplikacije</w:t>
      </w:r>
      <w:ins w:id="715" w:author="Doma" w:date="2016-08-21T21:41:00Z">
        <w:r w:rsidR="00E658E9">
          <w:t>,</w:t>
        </w:r>
      </w:ins>
      <w:r>
        <w:t xml:space="preserv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Razred, ki implementira to funkcionalnost</w:t>
      </w:r>
      <w:ins w:id="716" w:author="Doma" w:date="2016-08-21T21:44:00Z">
        <w:r w:rsidR="00E658E9">
          <w:t>,</w:t>
        </w:r>
      </w:ins>
      <w:del w:id="717" w:author="Doma" w:date="2016-08-21T21:42:00Z">
        <w:r w:rsidR="005507E6" w:rsidDel="00E658E9">
          <w:delText>i</w:delText>
        </w:r>
      </w:del>
      <w:r w:rsidR="005507E6">
        <w:t xml:space="preserve"> mora z uporabo vzorca delegiranje </w:t>
      </w:r>
      <w:r w:rsidR="002C6A33">
        <w:t xml:space="preserve">ustrezati protokolu </w:t>
      </w:r>
      <w:r w:rsidR="002C6A33" w:rsidRPr="00E658E9">
        <w:rPr>
          <w:shd w:val="clear" w:color="auto" w:fill="D9D9D9" w:themeFill="background1" w:themeFillShade="D9"/>
          <w:rPrChange w:id="718" w:author="Doma" w:date="2016-08-21T21:44:00Z">
            <w:rPr>
              <w:rFonts w:ascii="Menlo" w:hAnsi="Menlo" w:cs="Menlo"/>
              <w:color w:val="2B839F"/>
              <w:sz w:val="18"/>
              <w:lang w:val="en-US"/>
            </w:rPr>
          </w:rPrChange>
        </w:rPr>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proofErr w:type="gramStart"/>
      <w:r w:rsidRPr="002E6522">
        <w:rPr>
          <w:rFonts w:ascii="Menlo" w:hAnsi="Menlo" w:cs="Menlo"/>
          <w:color w:val="0000FF"/>
          <w:sz w:val="18"/>
          <w:szCs w:val="18"/>
          <w:lang w:val="en-US"/>
        </w:rPr>
        <w:t>override</w:t>
      </w:r>
      <w:proofErr w:type="gramEnd"/>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viewDidLoad()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gramStart"/>
      <w:r w:rsidR="005507E6" w:rsidRPr="002E6522">
        <w:rPr>
          <w:rFonts w:ascii="Menlo" w:hAnsi="Menlo" w:cs="Menlo"/>
          <w:color w:val="0000FF"/>
          <w:sz w:val="18"/>
          <w:szCs w:val="18"/>
          <w:lang w:val="en-US"/>
        </w:rPr>
        <w:t>let</w:t>
      </w:r>
      <w:proofErr w:type="gramEnd"/>
      <w:r w:rsidR="005507E6" w:rsidRPr="002E6522">
        <w:rPr>
          <w:rFonts w:ascii="Menlo" w:hAnsi="Menlo" w:cs="Menlo"/>
          <w:color w:val="000000"/>
          <w:sz w:val="18"/>
          <w:szCs w:val="18"/>
          <w:lang w:val="en-US"/>
        </w:rPr>
        <w:t xml:space="preserve"> locationManager = </w:t>
      </w:r>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gramStart"/>
      <w:r w:rsidR="00B127C4" w:rsidRPr="002E6522">
        <w:rPr>
          <w:rFonts w:ascii="Menlo" w:hAnsi="Menlo" w:cs="Menlo"/>
          <w:color w:val="0000FF"/>
          <w:sz w:val="18"/>
          <w:szCs w:val="18"/>
          <w:lang w:val="en-US"/>
        </w:rPr>
        <w:t>var</w:t>
      </w:r>
      <w:proofErr w:type="gramEnd"/>
      <w:r w:rsidR="00B127C4" w:rsidRPr="002E6522">
        <w:rPr>
          <w:rFonts w:ascii="Menlo" w:hAnsi="Menlo" w:cs="Menlo"/>
          <w:color w:val="000000"/>
          <w:sz w:val="18"/>
          <w:szCs w:val="18"/>
          <w:lang w:val="en-US"/>
        </w:rPr>
        <w:t xml:space="preserve"> proximityUUID:</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gramStart"/>
      <w:r w:rsidR="00B127C4" w:rsidRPr="002E6522">
        <w:rPr>
          <w:rFonts w:ascii="Menlo" w:hAnsi="Menlo" w:cs="Menlo"/>
          <w:color w:val="0000FF"/>
          <w:sz w:val="18"/>
          <w:szCs w:val="18"/>
          <w:lang w:val="en-US"/>
        </w:rPr>
        <w:t>let</w:t>
      </w:r>
      <w:proofErr w:type="gramEnd"/>
      <w:r w:rsidR="00B127C4" w:rsidRPr="002E6522">
        <w:rPr>
          <w:rFonts w:ascii="Menlo" w:hAnsi="Menlo" w:cs="Menlo"/>
          <w:color w:val="000000"/>
          <w:sz w:val="18"/>
          <w:szCs w:val="18"/>
          <w:lang w:val="en-US"/>
        </w:rPr>
        <w:t xml:space="preserve"> region = </w:t>
      </w:r>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xml:space="preserve">// preverimo </w:t>
      </w:r>
      <w:proofErr w:type="gramStart"/>
      <w:r w:rsidR="005507E6" w:rsidRPr="002E6522">
        <w:rPr>
          <w:rFonts w:ascii="Menlo" w:hAnsi="Menlo" w:cs="Menlo"/>
          <w:color w:val="000000"/>
          <w:sz w:val="18"/>
          <w:szCs w:val="18"/>
          <w:lang w:val="en-US"/>
        </w:rPr>
        <w:t>ali</w:t>
      </w:r>
      <w:proofErr w:type="gramEnd"/>
      <w:r w:rsidR="005507E6" w:rsidRPr="002E6522">
        <w:rPr>
          <w:rFonts w:ascii="Menlo" w:hAnsi="Menlo" w:cs="Menlo"/>
          <w:color w:val="000000"/>
          <w:sz w:val="18"/>
          <w:szCs w:val="18"/>
          <w:lang w:val="en-US"/>
        </w:rPr>
        <w:t xml:space="preserve">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gramStart"/>
      <w:r w:rsidR="00B127C4" w:rsidRPr="002E6522">
        <w:rPr>
          <w:rFonts w:ascii="Menlo" w:hAnsi="Menlo" w:cs="Menlo"/>
          <w:color w:val="0000FF"/>
          <w:sz w:val="18"/>
          <w:szCs w:val="18"/>
          <w:lang w:val="en-US"/>
        </w:rPr>
        <w:t>if</w:t>
      </w:r>
      <w:proofErr w:type="gramEnd"/>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proofErr w:type="gramStart"/>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roofErr w:type="gramEnd"/>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proofErr w:type="gramStart"/>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w:t>
      </w:r>
      <w:proofErr w:type="gramEnd"/>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2E6522">
        <w:rPr>
          <w:rFonts w:ascii="Menlo" w:hAnsi="Menlo" w:cs="Menlo"/>
          <w:color w:val="0000FF"/>
          <w:sz w:val="18"/>
          <w:lang w:val="en-US"/>
        </w:rPr>
        <w:t>func</w:t>
      </w:r>
      <w:proofErr w:type="gramEnd"/>
      <w:r w:rsidRPr="002E6522">
        <w:rPr>
          <w:rFonts w:ascii="Menlo" w:hAnsi="Menlo" w:cs="Menlo"/>
          <w:color w:val="000000"/>
          <w:sz w:val="18"/>
          <w:lang w:val="en-US"/>
        </w:rPr>
        <w:t xml:space="preserve"> locationManager(manager: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proofErr w:type="gramStart"/>
      <w:r w:rsidRPr="002E6522">
        <w:rPr>
          <w:rFonts w:ascii="Menlo" w:hAnsi="Menlo" w:cs="Menlo"/>
          <w:color w:val="2B839F"/>
          <w:sz w:val="18"/>
          <w:lang w:val="en-US"/>
        </w:rPr>
        <w:t>print</w:t>
      </w:r>
      <w:r w:rsidRPr="002E6522">
        <w:rPr>
          <w:rFonts w:ascii="Menlo" w:hAnsi="Menlo" w:cs="Menlo"/>
          <w:color w:val="000000"/>
          <w:sz w:val="18"/>
          <w:lang w:val="en-US"/>
        </w:rPr>
        <w:t>(</w:t>
      </w:r>
      <w:proofErr w:type="gramEnd"/>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7F391C71" w:rsidR="00262F1F" w:rsidRDefault="00E26117" w:rsidP="00CD5572">
      <w:r>
        <w:t xml:space="preserve">Metoda </w:t>
      </w:r>
      <w:r w:rsidRPr="00E26117">
        <w:t>locationManager</w:t>
      </w:r>
      <w:r>
        <w:t xml:space="preserve"> se kliče približno vsako sekundo, ne glede na to ali je </w:t>
      </w:r>
      <w:r w:rsidR="00A803F2">
        <w:t xml:space="preserve">oddajnik v dosegu. Če je ta </w:t>
      </w:r>
      <w:r w:rsidR="00A64B0E">
        <w:t>v dosegu</w:t>
      </w:r>
      <w:ins w:id="719" w:author="Doma" w:date="2016-08-21T21:44:00Z">
        <w:r w:rsidR="00E658E9">
          <w:t>,</w:t>
        </w:r>
      </w:ins>
      <w:r w:rsidR="00A64B0E">
        <w:t xml:space="preserve"> lahko preprosto preverimo z </w:t>
      </w:r>
      <w:r w:rsidR="00A64B0E">
        <w:rPr>
          <w:rFonts w:ascii="Menlo" w:hAnsi="Menlo" w:cs="Menlo"/>
          <w:color w:val="000000"/>
          <w:lang w:val="en-US"/>
        </w:rPr>
        <w:t>beacons.</w:t>
      </w:r>
      <w:r w:rsidR="00A64B0E">
        <w:rPr>
          <w:rFonts w:ascii="Menlo" w:hAnsi="Menlo" w:cs="Menlo"/>
          <w:color w:val="2B839F"/>
          <w:lang w:val="en-US"/>
        </w:rPr>
        <w:t>count</w:t>
      </w:r>
      <w:r w:rsidR="00A64B0E">
        <w:t xml:space="preserve">. S pomočjo atributov primerka razreda CLBeacon pa lahko ugotovimo tudi oddaljenost od oddajnika, natančnost oddaljenosti, moč signala, major ter minor vrednosti in UUID. </w:t>
      </w:r>
    </w:p>
    <w:p w14:paraId="21FE6A6E" w14:textId="2C8F14B6" w:rsidR="00262F1F" w:rsidRDefault="00262F1F" w:rsidP="00262F1F">
      <w:pPr>
        <w:pStyle w:val="Heading3"/>
      </w:pPr>
      <w:bookmarkStart w:id="720" w:name="_Toc459561519"/>
      <w:r>
        <w:lastRenderedPageBreak/>
        <w:t>Izdelava uporabniškega vmesnika</w:t>
      </w:r>
      <w:bookmarkEnd w:id="720"/>
    </w:p>
    <w:p w14:paraId="643C22D5" w14:textId="056AFF1B"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104E8E">
        <w:fldChar w:fldCharType="begin"/>
      </w:r>
      <w:r w:rsidR="00104E8E">
        <w:instrText xml:space="preserve"> REF _Ref459547867 \h </w:instrText>
      </w:r>
      <w:r w:rsidR="00104E8E">
        <w:fldChar w:fldCharType="separate"/>
      </w:r>
      <w:r w:rsidR="00104E8E">
        <w:t xml:space="preserve">Slika </w:t>
      </w:r>
      <w:r w:rsidR="00104E8E">
        <w:rPr>
          <w:noProof/>
        </w:rPr>
        <w:t>16</w:t>
      </w:r>
      <w:r w:rsidR="00104E8E">
        <w:fldChar w:fldCharType="end"/>
      </w:r>
      <w:r w:rsidR="00104E8E">
        <w:t>)</w:t>
      </w:r>
      <w:r w:rsidR="007370A0">
        <w:t>.</w:t>
      </w:r>
    </w:p>
    <w:p w14:paraId="3A1761DA" w14:textId="77777777" w:rsidR="007370A0" w:rsidRDefault="007370A0" w:rsidP="007370A0">
      <w:pPr>
        <w:keepNext/>
      </w:pPr>
      <w:r>
        <w:rPr>
          <w:noProof/>
          <w:lang w:eastAsia="sl-SI"/>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21" w:name="_Ref459547867"/>
      <w:bookmarkStart w:id="722" w:name="_Toc459561487"/>
      <w:r>
        <w:t xml:space="preserve">Slika </w:t>
      </w:r>
      <w:r>
        <w:fldChar w:fldCharType="begin"/>
      </w:r>
      <w:r>
        <w:instrText xml:space="preserve"> SEQ Slika \* ARABIC </w:instrText>
      </w:r>
      <w:r>
        <w:fldChar w:fldCharType="separate"/>
      </w:r>
      <w:r w:rsidR="00D57A71">
        <w:rPr>
          <w:noProof/>
        </w:rPr>
        <w:t>17</w:t>
      </w:r>
      <w:r>
        <w:fldChar w:fldCharType="end"/>
      </w:r>
      <w:bookmarkEnd w:id="721"/>
      <w:r>
        <w:t>: Gradnja grafičnega upora</w:t>
      </w:r>
      <w:r w:rsidR="002872A0">
        <w:t>b</w:t>
      </w:r>
      <w:r>
        <w:t>niškega vmesnika</w:t>
      </w:r>
      <w:r w:rsidR="002872A0">
        <w:t xml:space="preserve"> v okolju Xcode</w:t>
      </w:r>
      <w:bookmarkEnd w:id="722"/>
    </w:p>
    <w:p w14:paraId="01F99064" w14:textId="77777777" w:rsidR="007370A0" w:rsidRPr="007370A0" w:rsidRDefault="007370A0" w:rsidP="007370A0"/>
    <w:p w14:paraId="51429AD4" w14:textId="10BC9DDF"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w:t>
      </w:r>
      <w:r w:rsidR="00104E8E">
        <w:t xml:space="preserve">Omejitve dodajamo </w:t>
      </w:r>
      <w:ins w:id="723" w:author="Doma" w:date="2016-08-21T21:45:00Z">
        <w:r w:rsidR="00E658E9">
          <w:t>s</w:t>
        </w:r>
      </w:ins>
      <w:del w:id="724" w:author="Doma" w:date="2016-08-21T21:45:00Z">
        <w:r w:rsidR="00104E8E" w:rsidDel="00E658E9">
          <w:delText>z</w:delText>
        </w:r>
      </w:del>
      <w:r w:rsidR="00104E8E">
        <w:t xml:space="preserve"> potegi miške in tipke ctrl na druge grafične elemente. Nato moramo izbrati željen tip omejitev. </w:t>
      </w:r>
      <w:r w:rsidR="00684F0D">
        <w:t>Ko ima uporabniški vmesnik željen izgled, ga moramo povezati s kodo. To storimo s poteg</w:t>
      </w:r>
      <w:r w:rsidR="00F122FA">
        <w:t>om</w:t>
      </w:r>
      <w:r w:rsidR="00684F0D">
        <w:t xml:space="preserve"> miške</w:t>
      </w:r>
      <w:r w:rsidR="00F122FA">
        <w:t xml:space="preserve"> iz grafičnega elementa, do željene vrstice v kodi,</w:t>
      </w:r>
      <w:r w:rsidR="002A4A29">
        <w:t xml:space="preserve"> med</w:t>
      </w:r>
      <w:r w:rsidR="00684F0D">
        <w:t xml:space="preserve">tem ko na tipkovnici držimo tipko ctrl. </w:t>
      </w:r>
      <w:r w:rsidR="00F122FA">
        <w:t>Da lahko to storimo</w:t>
      </w:r>
      <w:ins w:id="725" w:author="Doma" w:date="2016-08-21T21:45:00Z">
        <w:r w:rsidR="00E658E9">
          <w:t>,</w:t>
        </w:r>
      </w:ins>
      <w:r w:rsidR="00F122FA">
        <w:t xml:space="preserve"> moramo odpreti asistant editor, ki razdeli glavno okno na polovico. Na </w:t>
      </w:r>
      <w:ins w:id="726" w:author="Doma" w:date="2016-08-21T21:46:00Z">
        <w:r w:rsidR="00E658E9">
          <w:t>prvem</w:t>
        </w:r>
      </w:ins>
      <w:del w:id="727" w:author="Doma" w:date="2016-08-21T21:46:00Z">
        <w:r w:rsidR="00F122FA" w:rsidDel="00E658E9">
          <w:delText>enem</w:delText>
        </w:r>
      </w:del>
      <w:r w:rsidR="00F122FA">
        <w:t xml:space="preserve"> izberemo Storyboard, na drugem</w:t>
      </w:r>
      <w:del w:id="728" w:author="Doma" w:date="2016-08-21T21:46:00Z">
        <w:r w:rsidR="00F122FA" w:rsidDel="00E658E9">
          <w:delText>a pa</w:delText>
        </w:r>
      </w:del>
      <w:r w:rsidR="00F122FA">
        <w:t xml:space="preserve"> željen</w:t>
      </w:r>
      <w:ins w:id="729" w:author="Doma" w:date="2016-08-21T21:46:00Z">
        <w:r w:rsidR="00E658E9">
          <w:t>i</w:t>
        </w:r>
      </w:ins>
      <w:r w:rsidR="00F122FA">
        <w:t xml:space="preserve"> razred. Ko poteg zaključimo</w:t>
      </w:r>
      <w:ins w:id="730" w:author="Doma" w:date="2016-08-21T21:46:00Z">
        <w:r w:rsidR="00E658E9">
          <w:t>,</w:t>
        </w:r>
      </w:ins>
      <w:r w:rsidR="00F122FA">
        <w:t xml:space="preserve"> se nam odpre okno, kjer</w:t>
      </w:r>
      <w:del w:id="731" w:author="Doma" w:date="2016-08-21T21:46:00Z">
        <w:r w:rsidR="00F122FA" w:rsidDel="00E658E9">
          <w:delText xml:space="preserve"> moramo</w:delText>
        </w:r>
      </w:del>
      <w:r w:rsidR="00F122FA">
        <w:t xml:space="preserve"> izb</w:t>
      </w:r>
      <w:ins w:id="732" w:author="Doma" w:date="2016-08-21T21:46:00Z">
        <w:r w:rsidR="00E658E9">
          <w:t>eremo</w:t>
        </w:r>
      </w:ins>
      <w:del w:id="733" w:author="Doma" w:date="2016-08-21T21:46:00Z">
        <w:r w:rsidR="00F122FA" w:rsidDel="00E658E9">
          <w:delText>rati</w:delText>
        </w:r>
      </w:del>
      <w:r w:rsidR="00F122FA">
        <w:t xml:space="preserve"> tip povezave, ki ga želimo. Povezave lahko izvedejo klice funkcij ali pa jih imamo v kodi kot spremenljivke in lahko dostopamo do njihovih lastnosti. Primer kjer </w:t>
      </w:r>
      <w:r w:rsidR="00F122FA">
        <w:lastRenderedPageBreak/>
        <w:t xml:space="preserve">želimo, da </w:t>
      </w:r>
      <w:r w:rsidR="00CB2FEC">
        <w:t>dogodek proži klic funkcije</w:t>
      </w:r>
      <w:ins w:id="734" w:author="Doma" w:date="2016-08-21T21:47:00Z">
        <w:r w:rsidR="00E658E9">
          <w:t>,</w:t>
        </w:r>
      </w:ins>
      <w:r w:rsidR="00CB2FEC">
        <w:t xml:space="preserve"> je klik na gumb, natančneje</w:t>
      </w:r>
      <w:ins w:id="735" w:author="Doma" w:date="2016-08-21T21:47:00Z">
        <w:r w:rsidR="00E658E9">
          <w:t>:</w:t>
        </w:r>
      </w:ins>
      <w:r w:rsidR="00CB2FEC">
        <w:t xml:space="preserve"> ko uporabnik izpusti gumb v notranjosti elementa (ang. </w:t>
      </w:r>
      <w:r w:rsidR="00CB2FEC" w:rsidRPr="00CB2FEC">
        <w:t>touch up inside</w:t>
      </w:r>
      <w:r w:rsidR="00CB2FEC">
        <w:t>). Primer, ko želimo dostopati le do lastnosti elementa</w:t>
      </w:r>
      <w:ins w:id="736" w:author="Doma" w:date="2016-08-21T21:47:00Z">
        <w:r w:rsidR="00E658E9">
          <w:t>,</w:t>
        </w:r>
      </w:ins>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6CA1052A" w:rsidR="00B30E3B" w:rsidRDefault="00957B59" w:rsidP="00B378A0">
      <w:r>
        <w:t xml:space="preserve">Podobno kot pri povezavi grafičnih elementov </w:t>
      </w:r>
      <w:ins w:id="737" w:author="Doma" w:date="2016-08-21T21:47:00Z">
        <w:r w:rsidR="00E658E9">
          <w:t>s</w:t>
        </w:r>
      </w:ins>
      <w:del w:id="738" w:author="Doma" w:date="2016-08-21T21:47:00Z">
        <w:r w:rsidDel="00E658E9">
          <w:delText>z</w:delText>
        </w:r>
      </w:del>
      <w:r>
        <w:t xml:space="preserve"> kodo</w:t>
      </w:r>
      <w:ins w:id="739" w:author="Doma" w:date="2016-08-21T21:47:00Z">
        <w:r w:rsidR="00E658E9">
          <w:t>,</w:t>
        </w:r>
      </w:ins>
      <w:r>
        <w:t xml:space="preserve"> lahko naredimo tudi preproste prehode med različnimi zasloni. Pri naši aplikaciji smo naredili prehod pri kliku na gumb Settings. Tip prehoda, ki smo ga izbrali</w:t>
      </w:r>
      <w:ins w:id="740" w:author="Doma" w:date="2016-08-21T21:47:00Z">
        <w:r w:rsidR="00FE7636">
          <w:t>,</w:t>
        </w:r>
      </w:ins>
      <w:r>
        <w:t xml:space="preserve"> je prikaži (ang. Show). Ta tip prehoda animira prehod med zasloni, tako da prikaže nov </w:t>
      </w:r>
      <w:ins w:id="741" w:author="Doma" w:date="2016-08-21T21:48:00Z">
        <w:r w:rsidR="00FE7636">
          <w:t>z</w:t>
        </w:r>
      </w:ins>
      <w:del w:id="742" w:author="Doma" w:date="2016-08-21T21:47:00Z">
        <w:r w:rsidDel="00FE7636">
          <w:delText>n</w:delText>
        </w:r>
      </w:del>
      <w:r>
        <w:t xml:space="preserve">aslon z leve strani. Avtomatsko se </w:t>
      </w:r>
      <w:del w:id="743" w:author="Doma" w:date="2016-08-21T21:48:00Z">
        <w:r w:rsidDel="00FE7636">
          <w:delText xml:space="preserve">pa </w:delText>
        </w:r>
      </w:del>
      <w:r>
        <w:t>pojavi tudi delujoč gumb za prehod na prejšnji zaslon. Uporabnik</w:t>
      </w:r>
      <w:del w:id="744" w:author="Doma" w:date="2016-08-21T21:48:00Z">
        <w:r w:rsidDel="00FE7636">
          <w:delText xml:space="preserve"> pa</w:delText>
        </w:r>
      </w:del>
      <w:r>
        <w:t xml:space="preserve"> lahko pride na prejšnji zaslon tudi s potegom prsta iz levega roba zaslona v desno. </w:t>
      </w:r>
      <w:r w:rsidR="004673B7">
        <w:t>Drugi tipi prehodov so še</w:t>
      </w:r>
      <w:ins w:id="745" w:author="Doma" w:date="2016-08-21T21:48:00Z">
        <w:r w:rsidR="00FE7636">
          <w:t>:</w:t>
        </w:r>
      </w:ins>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ins w:id="746" w:author="Doma" w:date="2016-08-21T21:48:00Z">
        <w:r w:rsidR="00FE7636">
          <w:t>,</w:t>
        </w:r>
      </w:ins>
      <w:del w:id="747" w:author="Doma" w:date="2016-08-21T21:48:00Z">
        <w:r w:rsidR="00CE5F23" w:rsidDel="00FE7636">
          <w:delText xml:space="preserve"> med tem ko</w:delText>
        </w:r>
      </w:del>
      <w:r w:rsidR="00CE5F23">
        <w:t xml:space="preserve"> modalni prikaz </w:t>
      </w:r>
      <w:ins w:id="748" w:author="Doma" w:date="2016-08-21T21:49:00Z">
        <w:r w:rsidR="00FE7636">
          <w:t xml:space="preserve">pa </w:t>
        </w:r>
      </w:ins>
      <w:r w:rsidR="00CE5F23">
        <w:t xml:space="preserve">popolnoma zamenja trenuten zaslon in prejšnjega tipično uniči. Prehod lahko izvedemo programsko in sicer z metodo </w:t>
      </w:r>
      <w:r w:rsidR="00CE5F23" w:rsidRPr="00CE5F23">
        <w:t>performSegueWithIdentifier</w:t>
      </w:r>
      <w:r w:rsidR="00CE5F23">
        <w:t xml:space="preserve"> in prehod na prejšnji zaslon z </w:t>
      </w:r>
      <w:r w:rsidR="00CE5F23" w:rsidRPr="00CE5F23">
        <w:t>unwindForSegue</w:t>
      </w:r>
      <w:r w:rsidR="00CE5F23">
        <w:t>.</w:t>
      </w:r>
    </w:p>
    <w:p w14:paraId="0E3FEB93" w14:textId="58DA896E" w:rsidR="00911223" w:rsidRDefault="008C637E" w:rsidP="008C637E">
      <w:pPr>
        <w:pStyle w:val="Heading3"/>
      </w:pPr>
      <w:bookmarkStart w:id="749" w:name="_Toc459561520"/>
      <w:r>
        <w:t>Today extension</w:t>
      </w:r>
      <w:bookmarkEnd w:id="749"/>
      <w:ins w:id="750" w:author="Doma" w:date="2016-08-21T21:49:00Z">
        <w:r w:rsidR="009D13D3">
          <w:t xml:space="preserve"> – hiter dostop</w:t>
        </w:r>
      </w:ins>
    </w:p>
    <w:p w14:paraId="1D722181" w14:textId="6CCE3C4B" w:rsidR="008C637E" w:rsidRPr="008C637E" w:rsidRDefault="0096008C" w:rsidP="008C637E">
      <w:r>
        <w:t>V operacijske sistemu iOS ima uporabnik vedno mo</w:t>
      </w:r>
      <w:r w:rsidR="00A40D3B">
        <w:t>žnost s potegom navzdo</w:t>
      </w:r>
      <w:ins w:id="751" w:author="Doma" w:date="2016-08-21T21:50:00Z">
        <w:r w:rsidR="009D13D3">
          <w:t>l -</w:t>
        </w:r>
      </w:ins>
      <w:r w:rsidR="00A40D3B">
        <w:t xml:space="preserve"> </w:t>
      </w:r>
      <w:del w:id="752" w:author="Doma" w:date="2016-08-21T21:49:00Z">
        <w:r w:rsidR="00A40D3B" w:rsidDel="009D13D3">
          <w:delText>i</w:delText>
        </w:r>
      </w:del>
      <w:r w:rsidR="00A40D3B">
        <w:t>z vrha zaslona</w:t>
      </w:r>
      <w:ins w:id="753" w:author="Doma" w:date="2016-08-21T21:50:00Z">
        <w:r w:rsidR="009D13D3">
          <w:t>,</w:t>
        </w:r>
      </w:ins>
      <w:r w:rsidR="00A40D3B">
        <w:t xml:space="preserve"> odpre</w:t>
      </w:r>
      <w:r w:rsidR="000304A5">
        <w:t>ti zaslon z obvestili in hitrim dostopom</w:t>
      </w:r>
      <w:r w:rsidR="00A40D3B">
        <w:t xml:space="preserve"> do aplikacij imenovanimi Today. Za potrebe naloge</w:t>
      </w:r>
      <w:ins w:id="754" w:author="Doma" w:date="2016-08-21T21:50:00Z">
        <w:r w:rsidR="009D13D3">
          <w:t>,</w:t>
        </w:r>
      </w:ins>
      <w:r w:rsidR="00A40D3B">
        <w:t xml:space="preserv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w:t>
      </w:r>
      <w:r w:rsidR="00B378A0">
        <w:t>Ko je naprava v načinu varčevanja z energijo</w:t>
      </w:r>
      <w:ins w:id="755" w:author="Doma" w:date="2016-08-21T21:50:00Z">
        <w:r w:rsidR="009D13D3">
          <w:t>,</w:t>
        </w:r>
      </w:ins>
      <w:r w:rsidR="00B378A0">
        <w:t xml:space="preserve"> se lahko ta klic izvede manj pogosto. </w:t>
      </w:r>
      <w:r w:rsidR="006F3D0C">
        <w:t>Za naš primer smo v</w:t>
      </w:r>
      <w:del w:id="756" w:author="Doma" w:date="2016-08-21T21:51:00Z">
        <w:r w:rsidR="006F3D0C" w:rsidDel="009D13D3">
          <w:delText xml:space="preserve"> tem</w:delText>
        </w:r>
      </w:del>
      <w:r w:rsidR="006F3D0C">
        <w:t xml:space="preserve">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104E8E">
        <w:t xml:space="preserve">Slika </w:t>
      </w:r>
      <w:r w:rsidR="00104E8E">
        <w:rPr>
          <w:noProof/>
        </w:rPr>
        <w:t>17</w:t>
      </w:r>
      <w:r w:rsidR="00104E8E">
        <w:fldChar w:fldCharType="end"/>
      </w:r>
      <w:r w:rsidR="00104E8E">
        <w:t>)</w:t>
      </w:r>
      <w:r w:rsidR="006F3D0C">
        <w:t xml:space="preserve">. </w:t>
      </w:r>
    </w:p>
    <w:p w14:paraId="4FA57D46" w14:textId="77777777" w:rsidR="002525B9" w:rsidRDefault="00E71B4F" w:rsidP="002525B9">
      <w:pPr>
        <w:keepNext/>
        <w:jc w:val="center"/>
      </w:pPr>
      <w:r>
        <w:rPr>
          <w:noProof/>
          <w:lang w:eastAsia="sl-SI"/>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403E12E2" w:rsidR="00D37D8D" w:rsidRPr="00AF7CE5" w:rsidRDefault="002525B9" w:rsidP="002525B9">
      <w:pPr>
        <w:pStyle w:val="Caption"/>
      </w:pPr>
      <w:bookmarkStart w:id="757" w:name="_Ref459548037"/>
      <w:bookmarkStart w:id="758" w:name="_Toc459561488"/>
      <w:r>
        <w:t xml:space="preserve">Slika </w:t>
      </w:r>
      <w:r>
        <w:fldChar w:fldCharType="begin"/>
      </w:r>
      <w:r>
        <w:instrText xml:space="preserve"> SEQ Slika \* ARABIC </w:instrText>
      </w:r>
      <w:r>
        <w:fldChar w:fldCharType="separate"/>
      </w:r>
      <w:r w:rsidR="00D57A71">
        <w:rPr>
          <w:noProof/>
        </w:rPr>
        <w:t>18</w:t>
      </w:r>
      <w:r>
        <w:fldChar w:fldCharType="end"/>
      </w:r>
      <w:bookmarkEnd w:id="757"/>
      <w:r>
        <w:t>: Zaslonska slika hitrega dostopa Today extension</w:t>
      </w:r>
      <w:bookmarkEnd w:id="758"/>
    </w:p>
    <w:p w14:paraId="20DCBD7C" w14:textId="089B7067" w:rsidR="00441166" w:rsidRDefault="00441166" w:rsidP="007C5FEC">
      <w:pPr>
        <w:pStyle w:val="Heading2"/>
      </w:pPr>
      <w:bookmarkStart w:id="759" w:name="_Toc459561521"/>
      <w:r>
        <w:t>Konfiguracija</w:t>
      </w:r>
      <w:r w:rsidR="00AF7CE5">
        <w:t xml:space="preserve"> in namestitev</w:t>
      </w:r>
      <w:bookmarkEnd w:id="759"/>
    </w:p>
    <w:p w14:paraId="36E5E56F" w14:textId="7E61A779"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104E8E">
        <w:t xml:space="preserve">Slika </w:t>
      </w:r>
      <w:r w:rsidR="00104E8E">
        <w:rPr>
          <w:noProof/>
        </w:rPr>
        <w:t>18</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w:t>
      </w:r>
      <w:del w:id="760" w:author="Doma" w:date="2016-08-21T21:52:00Z">
        <w:r w:rsidR="002525B9" w:rsidDel="009D13D3">
          <w:delText>o</w:delText>
        </w:r>
      </w:del>
      <w:r w:rsidR="002525B9">
        <w:t xml:space="preserve"> spleta. V ta namen smo pripravili tudi poddomeno, ki kaže na naš zunanji IP naslov.</w:t>
      </w:r>
      <w:r w:rsidR="008E6712">
        <w:t xml:space="preserve"> </w:t>
      </w:r>
      <w:del w:id="761" w:author="Doma" w:date="2016-08-21T21:52:00Z">
        <w:r w:rsidR="008E6712" w:rsidDel="009D13D3">
          <w:delText>V ta namen</w:delText>
        </w:r>
      </w:del>
      <w:ins w:id="762" w:author="Doma" w:date="2016-08-21T21:52:00Z">
        <w:r w:rsidR="009D13D3">
          <w:t>Tako</w:t>
        </w:r>
      </w:ins>
      <w:r w:rsidR="008E6712">
        <w:t xml:space="preserve"> smo pri ponudniku DNS storitev dodali DNS tip zapisa A ter vpisali zunaji IP naslov in ime željene poddomene.</w:t>
      </w:r>
    </w:p>
    <w:p w14:paraId="03AC227A" w14:textId="77777777" w:rsidR="008E6712" w:rsidRDefault="008E6712" w:rsidP="008E6712"/>
    <w:p w14:paraId="0D00CC62" w14:textId="0362BCC1" w:rsidR="0070031D" w:rsidRDefault="007E7A80" w:rsidP="008E6712">
      <w:r>
        <w:t xml:space="preserve">Na mikroračunalniku smo pustili privzeto konfiguracijo dinamičnega pridobivanja IP naslova, na </w:t>
      </w:r>
      <w:r w:rsidR="003F3C6F">
        <w:t>usmerjevalniku</w:t>
      </w:r>
      <w:del w:id="763" w:author="Doma" w:date="2016-08-21T21:53:00Z">
        <w:r w:rsidDel="009D13D3">
          <w:delText xml:space="preserve"> pa</w:delText>
        </w:r>
      </w:del>
      <w:r>
        <w:t xml:space="preserve"> smo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w:t>
      </w:r>
      <w:ins w:id="764" w:author="Doma" w:date="2016-08-21T21:53:00Z">
        <w:r w:rsidR="009D13D3">
          <w:t xml:space="preserve"> dosegli</w:t>
        </w:r>
      </w:ins>
      <w:del w:id="765" w:author="Doma" w:date="2016-08-21T21:53:00Z">
        <w:r w:rsidR="00502FBC" w:rsidDel="009D13D3">
          <w:delText xml:space="preserve"> naredili</w:delText>
        </w:r>
      </w:del>
      <w:r w:rsidR="00502FBC">
        <w:t xml:space="preserve"> z naslednjim ukazom vnesen</w:t>
      </w:r>
      <w:r w:rsidR="00614B51">
        <w:t>em</w:t>
      </w:r>
      <w:r w:rsidR="00502FBC">
        <w:t xml:space="preserve"> 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502FBC">
        <w:t xml:space="preserve">. </w:t>
      </w:r>
    </w:p>
    <w:p w14:paraId="1E45BA6C" w14:textId="41C4892F" w:rsidR="00502FBC" w:rsidRPr="00CD125E" w:rsidRDefault="00502FBC" w:rsidP="00B30E3B">
      <w:pPr>
        <w:pBdr>
          <w:top w:val="single" w:sz="4" w:space="1" w:color="auto"/>
          <w:left w:val="single" w:sz="4" w:space="4" w:color="auto"/>
          <w:bottom w:val="single" w:sz="4" w:space="1" w:color="auto"/>
          <w:right w:val="single" w:sz="4" w:space="4" w:color="auto"/>
        </w:pBdr>
        <w:rPr>
          <w:color w:val="000000" w:themeColor="text1"/>
          <w:szCs w:val="26"/>
          <w:lang w:val="en-US"/>
        </w:rPr>
      </w:pPr>
      <w:r w:rsidRPr="00CD125E">
        <w:rPr>
          <w:color w:val="000000" w:themeColor="text1"/>
          <w:szCs w:val="26"/>
          <w:lang w:val="en-US"/>
        </w:rPr>
        <w:t>/ip firewall nat</w:t>
      </w:r>
    </w:p>
    <w:p w14:paraId="460B1A77" w14:textId="0F7836D7" w:rsidR="00502FBC" w:rsidRPr="00CD125E" w:rsidRDefault="00502FBC" w:rsidP="00B30E3B">
      <w:pPr>
        <w:pBdr>
          <w:top w:val="single" w:sz="4" w:space="1" w:color="auto"/>
          <w:left w:val="single" w:sz="4" w:space="4" w:color="auto"/>
          <w:bottom w:val="single" w:sz="4" w:space="1" w:color="auto"/>
          <w:right w:val="single" w:sz="4" w:space="4" w:color="auto"/>
        </w:pBdr>
        <w:jc w:val="left"/>
        <w:rPr>
          <w:color w:val="000000" w:themeColor="text1"/>
          <w:sz w:val="20"/>
        </w:rPr>
      </w:pPr>
      <w:proofErr w:type="gramStart"/>
      <w:r w:rsidRPr="00CD125E">
        <w:rPr>
          <w:color w:val="000000" w:themeColor="text1"/>
          <w:szCs w:val="26"/>
          <w:lang w:val="en-US"/>
        </w:rPr>
        <w:t>add</w:t>
      </w:r>
      <w:proofErr w:type="gramEnd"/>
      <w:r w:rsidRPr="00CD125E">
        <w:rPr>
          <w:color w:val="000000" w:themeColor="text1"/>
          <w:szCs w:val="26"/>
          <w:lang w:val="en-US"/>
        </w:rPr>
        <w:t xml:space="preserve"> action=dst-nat chain=dstnat disabled=no dst-port=</w:t>
      </w:r>
      <w:r w:rsidR="000472E9" w:rsidRPr="00CD125E">
        <w:rPr>
          <w:color w:val="000000" w:themeColor="text1"/>
          <w:szCs w:val="26"/>
          <w:lang w:val="en-US"/>
        </w:rPr>
        <w:t>443</w:t>
      </w:r>
      <w:r w:rsidRPr="00CD125E">
        <w:rPr>
          <w:color w:val="000000" w:themeColor="text1"/>
          <w:szCs w:val="26"/>
          <w:lang w:val="en-US"/>
        </w:rPr>
        <w:t xml:space="preserve"> </w:t>
      </w:r>
      <w:r w:rsidR="00833172" w:rsidRPr="00CD125E">
        <w:rPr>
          <w:color w:val="000000" w:themeColor="text1"/>
          <w:szCs w:val="26"/>
          <w:lang w:val="en-US"/>
        </w:rPr>
        <w:t>in-</w:t>
      </w:r>
      <w:r w:rsidRPr="00CD125E">
        <w:rPr>
          <w:color w:val="000000" w:themeColor="text1"/>
          <w:szCs w:val="26"/>
          <w:lang w:val="en-US"/>
        </w:rPr>
        <w:t>interface=ether1-gateway protocol=tcp to-addresses=192.168.88.254 to-ports=</w:t>
      </w:r>
      <w:r w:rsidR="000472E9" w:rsidRPr="00CD125E">
        <w:rPr>
          <w:color w:val="000000" w:themeColor="text1"/>
          <w:szCs w:val="26"/>
          <w:lang w:val="en-US"/>
        </w:rPr>
        <w:t>443</w:t>
      </w:r>
    </w:p>
    <w:p w14:paraId="06E40639" w14:textId="77777777" w:rsidR="001040A4" w:rsidRDefault="001040A4" w:rsidP="00F513D7"/>
    <w:p w14:paraId="7CEC9570" w14:textId="7DEFEBE3" w:rsidR="00D9320A" w:rsidRDefault="00D9320A" w:rsidP="00F513D7">
      <w:r>
        <w:t>Za loka</w:t>
      </w:r>
      <w:ins w:id="766" w:author="Doma" w:date="2016-08-21T21:54:00Z">
        <w:r w:rsidR="009D13D3">
          <w:t>lni</w:t>
        </w:r>
      </w:ins>
      <w:del w:id="767" w:author="Doma" w:date="2016-08-21T21:54:00Z">
        <w:r w:rsidDel="009D13D3">
          <w:delText>len</w:delText>
        </w:r>
      </w:del>
      <w:r>
        <w:t xml:space="preserve"> dostop smo dodali statičen DNS vnos za enako poddomeno, kot smo jo ustvarili prej in jo nastavili na IP naslov mikroračunalnika. Na ta način tudi ob izpadu povezave s spletom sistem deluje, zaradi manj vmesnih prehodov</w:t>
      </w:r>
      <w:del w:id="768" w:author="Doma" w:date="2016-08-21T21:54:00Z">
        <w:r w:rsidDel="009D13D3">
          <w:delText xml:space="preserve"> pa</w:delText>
        </w:r>
      </w:del>
      <w:r>
        <w:t xml:space="preserve"> je povezava </w:t>
      </w:r>
      <w:r w:rsidR="00C01FB4">
        <w:t>lokalno</w:t>
      </w:r>
      <w:r>
        <w:t xml:space="preserve"> odzivnejša. </w:t>
      </w:r>
    </w:p>
    <w:p w14:paraId="6019C201" w14:textId="77777777" w:rsidR="003366EA" w:rsidRDefault="002525B9" w:rsidP="003366EA">
      <w:pPr>
        <w:keepNext/>
        <w:jc w:val="center"/>
      </w:pPr>
      <w:r>
        <w:rPr>
          <w:noProof/>
          <w:lang w:eastAsia="sl-SI"/>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623CA52B" w:rsidR="00D75A96" w:rsidRDefault="003366EA" w:rsidP="003366EA">
      <w:pPr>
        <w:pStyle w:val="Caption"/>
      </w:pPr>
      <w:bookmarkStart w:id="769" w:name="_Ref459548058"/>
      <w:bookmarkStart w:id="770" w:name="_Toc459561489"/>
      <w:r>
        <w:t xml:space="preserve">Slika </w:t>
      </w:r>
      <w:r>
        <w:fldChar w:fldCharType="begin"/>
      </w:r>
      <w:r>
        <w:instrText xml:space="preserve"> SEQ Slika \* ARABIC </w:instrText>
      </w:r>
      <w:r>
        <w:fldChar w:fldCharType="separate"/>
      </w:r>
      <w:r w:rsidR="00D57A71">
        <w:rPr>
          <w:noProof/>
        </w:rPr>
        <w:t>19</w:t>
      </w:r>
      <w:r>
        <w:fldChar w:fldCharType="end"/>
      </w:r>
      <w:bookmarkEnd w:id="769"/>
      <w:r>
        <w:t>: Usmerjevalnik Mikrotik hAP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770"/>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771" w:name="_Toc459561522"/>
      <w:r>
        <w:lastRenderedPageBreak/>
        <w:t>Sklep</w:t>
      </w:r>
      <w:bookmarkEnd w:id="771"/>
    </w:p>
    <w:p w14:paraId="64AC28F3" w14:textId="09C53B8C" w:rsidR="007C5FEC" w:rsidRDefault="007C5FEC" w:rsidP="007A71D9">
      <w:r>
        <w:t xml:space="preserve">IoT se še vedno srečuje z </w:t>
      </w:r>
      <w:ins w:id="772" w:author="Doma" w:date="2016-08-21T21:55:00Z">
        <w:r w:rsidR="009D13D3">
          <w:t>veliko izzivi</w:t>
        </w:r>
      </w:ins>
      <w:del w:id="773" w:author="Doma" w:date="2016-08-21T21:55:00Z">
        <w:r w:rsidDel="009D13D3">
          <w:delText>nekaterimi problemi</w:delText>
        </w:r>
      </w:del>
      <w:r>
        <w:t xml:space="preserve">. Največji je, da se ljudje </w:t>
      </w:r>
      <w:ins w:id="774" w:author="Doma" w:date="2016-08-21T21:55:00Z">
        <w:r w:rsidR="009D13D3">
          <w:t xml:space="preserve">še </w:t>
        </w:r>
      </w:ins>
      <w:r>
        <w:t>ne zavedajo vseh</w:t>
      </w:r>
      <w:del w:id="775" w:author="Doma" w:date="2016-08-21T21:55:00Z">
        <w:r w:rsidDel="009D13D3">
          <w:delText xml:space="preserve"> dobrih</w:delText>
        </w:r>
      </w:del>
      <w:ins w:id="776" w:author="Doma" w:date="2016-08-21T21:55:00Z">
        <w:r w:rsidR="009D13D3">
          <w:t xml:space="preserve"> pozitivnih</w:t>
        </w:r>
      </w:ins>
      <w:r>
        <w:t xml:space="preserve"> lastnosti in primerov uporabe. Ljudje se zaradi filmov celo bojijo bese</w:t>
      </w:r>
      <w:ins w:id="777" w:author="Doma" w:date="2016-08-21T21:56:00Z">
        <w:r w:rsidR="009D13D3">
          <w:t xml:space="preserve">dnih zvez </w:t>
        </w:r>
      </w:ins>
      <w:del w:id="778" w:author="Doma" w:date="2016-08-21T21:56:00Z">
        <w:r w:rsidDel="009D13D3">
          <w:delText>d,</w:delText>
        </w:r>
      </w:del>
      <w:r>
        <w:t xml:space="preserve"> kot </w:t>
      </w:r>
      <w:ins w:id="779" w:author="Doma" w:date="2016-08-21T21:56:00Z">
        <w:r w:rsidR="009D13D3">
          <w:t xml:space="preserve">npr </w:t>
        </w:r>
      </w:ins>
      <w:del w:id="780" w:author="Doma" w:date="2016-08-21T21:56:00Z">
        <w:r w:rsidDel="009D13D3">
          <w:delText xml:space="preserve">so </w:delText>
        </w:r>
      </w:del>
      <w:r>
        <w:t xml:space="preserve">umetna inteligenca. </w:t>
      </w:r>
      <w:ins w:id="781" w:author="Doma" w:date="2016-08-21T21:56:00Z">
        <w:r w:rsidR="009D13D3">
          <w:t>Delno je</w:t>
        </w:r>
      </w:ins>
      <w:del w:id="782" w:author="Doma" w:date="2016-08-21T21:56:00Z">
        <w:r w:rsidDel="009D13D3">
          <w:delText>Ves</w:delText>
        </w:r>
      </w:del>
      <w:r>
        <w:t xml:space="preserve"> </w:t>
      </w:r>
      <w:ins w:id="783" w:author="Doma" w:date="2016-08-21T21:58:00Z">
        <w:r w:rsidR="00701183">
          <w:t>skrba</w:t>
        </w:r>
      </w:ins>
      <w:del w:id="784" w:author="Doma" w:date="2016-08-21T21:58:00Z">
        <w:r w:rsidDel="00701183">
          <w:delText>strah</w:delText>
        </w:r>
      </w:del>
      <w:ins w:id="785" w:author="Doma" w:date="2016-08-21T21:57:00Z">
        <w:r w:rsidR="009D13D3">
          <w:t xml:space="preserve"> upravičen</w:t>
        </w:r>
      </w:ins>
      <w:del w:id="786" w:author="Doma" w:date="2016-08-21T21:57:00Z">
        <w:r w:rsidDel="009D13D3">
          <w:delText xml:space="preserve"> pa seveda</w:delText>
        </w:r>
      </w:del>
      <w:del w:id="787" w:author="Doma" w:date="2016-08-21T21:56:00Z">
        <w:r w:rsidDel="009D13D3">
          <w:delText xml:space="preserve"> ni zaman</w:delText>
        </w:r>
      </w:del>
      <w:r>
        <w:t>, saj je problem varnosti in zasebnosti pri IoT ključnega pomena</w:t>
      </w:r>
      <w:ins w:id="788" w:author="Doma" w:date="2016-08-21T21:57:00Z">
        <w:r w:rsidR="009D13D3">
          <w:t xml:space="preserve"> saj</w:t>
        </w:r>
        <w:r w:rsidR="00701183">
          <w:t xml:space="preserve"> </w:t>
        </w:r>
      </w:ins>
      <w:del w:id="789" w:author="Doma" w:date="2016-08-21T21:57:00Z">
        <w:r w:rsidR="00C01FB4" w:rsidDel="009D13D3">
          <w:delText xml:space="preserve"> saj š</w:delText>
        </w:r>
      </w:del>
      <w:ins w:id="790" w:author="Doma" w:date="2016-08-21T21:57:00Z">
        <w:r w:rsidR="00701183">
          <w:t>š</w:t>
        </w:r>
      </w:ins>
      <w:r>
        <w:t xml:space="preserve">irok nabor naprav vključuje tudi </w:t>
      </w:r>
      <w:ins w:id="791" w:author="Doma" w:date="2016-08-21T21:57:00Z">
        <w:r w:rsidR="00701183">
          <w:t xml:space="preserve">zelo pomembne </w:t>
        </w:r>
      </w:ins>
      <w:r>
        <w:t>naprave, kot so ključavnice, alarmne nap</w:t>
      </w:r>
      <w:r w:rsidR="001E12BC">
        <w:t>rave in medicinske naprave, kot merilec</w:t>
      </w:r>
      <w:r>
        <w:t xml:space="preserve"> srčnega tlaka. Ti podatki so lahko relativno preprosto zlorabljeni, zato je zanesljiva kontrola dostopa nujna. Podatkov si tipično ne lastimo sami, vendar so v t.i. oblaku, kjer ne moremo zagotovo vedeti kdo</w:t>
      </w:r>
      <w:r w:rsidR="00C01FB4" w:rsidRPr="00C01FB4">
        <w:t xml:space="preserve"> </w:t>
      </w:r>
      <w:r w:rsidR="00C01FB4">
        <w:t>vse</w:t>
      </w:r>
      <w:r>
        <w:t xml:space="preserve"> lahko </w:t>
      </w:r>
      <w:r w:rsidR="00C01FB4">
        <w:t xml:space="preserve">do njih </w:t>
      </w:r>
      <w:r>
        <w:t>dostopa. Drug</w:t>
      </w:r>
      <w:del w:id="792" w:author="Doma" w:date="2016-08-21T21:58:00Z">
        <w:r w:rsidDel="00701183">
          <w:delText>i</w:delText>
        </w:r>
      </w:del>
      <w:r>
        <w:t xml:space="preserve"> problem je nepoznavanje tehnologije </w:t>
      </w:r>
      <w:del w:id="793" w:author="Doma" w:date="2016-08-21T21:59:00Z">
        <w:r w:rsidDel="00701183">
          <w:delText xml:space="preserve">s strani monterjev </w:delText>
        </w:r>
      </w:del>
      <w:ins w:id="794" w:author="Doma" w:date="2016-08-21T21:59:00Z">
        <w:r w:rsidR="00701183">
          <w:t>tehničnega osebja</w:t>
        </w:r>
        <w:r w:rsidR="00701183">
          <w:t xml:space="preserve"> </w:t>
        </w:r>
      </w:ins>
      <w:r>
        <w:t>(elektri</w:t>
      </w:r>
      <w:ins w:id="795" w:author="Doma" w:date="2016-08-21T21:59:00Z">
        <w:r w:rsidR="00701183">
          <w:t>k</w:t>
        </w:r>
      </w:ins>
      <w:del w:id="796" w:author="Doma" w:date="2016-08-21T21:59:00Z">
        <w:r w:rsidDel="00701183">
          <w:delText>č</w:delText>
        </w:r>
      </w:del>
      <w:r>
        <w:t>arjev)</w:t>
      </w:r>
      <w:ins w:id="797" w:author="Doma" w:date="2016-08-21T22:01:00Z">
        <w:r w:rsidR="00701183">
          <w:t xml:space="preserve">, </w:t>
        </w:r>
      </w:ins>
      <w:del w:id="798" w:author="Doma" w:date="2016-08-21T22:01:00Z">
        <w:r w:rsidDel="00701183">
          <w:delText>. Le t</w:delText>
        </w:r>
      </w:del>
      <w:ins w:id="799" w:author="Doma" w:date="2016-08-21T22:00:00Z">
        <w:r w:rsidR="00701183">
          <w:t xml:space="preserve">saj </w:t>
        </w:r>
      </w:ins>
      <w:ins w:id="800" w:author="Doma" w:date="2016-08-21T22:01:00Z">
        <w:r w:rsidR="00701183">
          <w:t xml:space="preserve">klasični tehniki </w:t>
        </w:r>
      </w:ins>
      <w:del w:id="801" w:author="Doma" w:date="2016-08-21T22:00:00Z">
        <w:r w:rsidDel="00701183">
          <w:delText xml:space="preserve">i </w:delText>
        </w:r>
      </w:del>
      <w:del w:id="802" w:author="Doma" w:date="2016-08-21T22:01:00Z">
        <w:r w:rsidDel="00701183">
          <w:delText xml:space="preserve">tipično </w:delText>
        </w:r>
      </w:del>
      <w:r>
        <w:t>ne znajo pravilno priključiti in konfigurirati sistema za pametno hišo. Za</w:t>
      </w:r>
      <w:ins w:id="803" w:author="Doma" w:date="2016-08-21T22:01:00Z">
        <w:r w:rsidR="00701183">
          <w:t xml:space="preserve"> </w:t>
        </w:r>
      </w:ins>
      <w:ins w:id="804" w:author="Doma" w:date="2016-08-21T22:00:00Z">
        <w:r w:rsidR="00701183">
          <w:t>priključitev</w:t>
        </w:r>
      </w:ins>
      <w:del w:id="805" w:author="Doma" w:date="2016-08-21T22:00:00Z">
        <w:r w:rsidDel="00701183">
          <w:delText xml:space="preserve"> to</w:delText>
        </w:r>
      </w:del>
      <w:r>
        <w:t xml:space="preserve"> je potreben razmeroma drag specialist.</w:t>
      </w:r>
    </w:p>
    <w:p w14:paraId="4EFAB547" w14:textId="77777777" w:rsidR="007A71D9" w:rsidRDefault="007A71D9" w:rsidP="007A71D9"/>
    <w:p w14:paraId="3A918DAD" w14:textId="1BB26BA8" w:rsidR="00697896" w:rsidRDefault="00CF247B" w:rsidP="007A71D9">
      <w:r>
        <w:t>Pri nalogi s</w:t>
      </w:r>
      <w:ins w:id="806" w:author="Doma" w:date="2016-08-21T22:02:00Z">
        <w:r w:rsidR="00701183">
          <w:t>e nam je</w:t>
        </w:r>
      </w:ins>
      <w:del w:id="807" w:author="Doma" w:date="2016-08-21T22:02:00Z">
        <w:r w:rsidDel="00701183">
          <w:delText>mo</w:delText>
        </w:r>
        <w:r w:rsidR="007C5FEC" w:rsidDel="00701183">
          <w:delText xml:space="preserve"> n</w:delText>
        </w:r>
        <w:r w:rsidR="007C279C" w:rsidDel="00701183">
          <w:delText>a</w:delText>
        </w:r>
      </w:del>
      <w:r w:rsidR="007C279C">
        <w:t xml:space="preserve"> podlagi raziskav in testiranj</w:t>
      </w:r>
      <w:del w:id="808" w:author="Doma" w:date="2016-08-21T22:02:00Z">
        <w:r w:rsidR="007C279C" w:rsidDel="00701183">
          <w:delText xml:space="preserve"> opravljenih za potrebe naloge smo</w:delText>
        </w:r>
      </w:del>
      <w:r w:rsidR="007C279C">
        <w:t xml:space="preserve"> </w:t>
      </w:r>
      <w:del w:id="809" w:author="Doma" w:date="2016-08-21T22:02:00Z">
        <w:r w:rsidR="007C279C" w:rsidDel="00701183">
          <w:delText xml:space="preserve">prišli </w:delText>
        </w:r>
        <w:r w:rsidR="002872A0" w:rsidDel="00701183">
          <w:delText xml:space="preserve">tudi </w:delText>
        </w:r>
        <w:r w:rsidR="007C279C" w:rsidDel="00701183">
          <w:delText xml:space="preserve">do </w:delText>
        </w:r>
      </w:del>
      <w:ins w:id="810" w:author="Doma" w:date="2016-08-21T22:02:00Z">
        <w:r w:rsidR="00701183">
          <w:t xml:space="preserve">porodila </w:t>
        </w:r>
      </w:ins>
      <w:r w:rsidR="007C279C">
        <w:t>idej</w:t>
      </w:r>
      <w:ins w:id="811" w:author="Doma" w:date="2016-08-21T22:02:00Z">
        <w:r w:rsidR="00701183">
          <w:t>a</w:t>
        </w:r>
      </w:ins>
      <w:del w:id="812" w:author="Doma" w:date="2016-08-21T22:02:00Z">
        <w:r w:rsidR="007C279C" w:rsidDel="00701183">
          <w:delText>e</w:delText>
        </w:r>
      </w:del>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ins w:id="813" w:author="Doma" w:date="2016-08-21T22:03:00Z">
        <w:r w:rsidR="00701183">
          <w:t>idejnega</w:t>
        </w:r>
      </w:ins>
      <w:del w:id="814" w:author="Doma" w:date="2016-08-21T22:03:00Z">
        <w:r w:rsidR="007C279C" w:rsidDel="00701183">
          <w:delText>predlagan</w:delText>
        </w:r>
        <w:r w:rsidR="00A37415" w:rsidDel="00701183">
          <w:delText>ega</w:delText>
        </w:r>
      </w:del>
      <w:r w:rsidR="007C279C">
        <w:t xml:space="preserve"> </w:t>
      </w:r>
      <w:del w:id="815" w:author="Doma" w:date="2016-08-21T22:02:00Z">
        <w:r w:rsidR="007C279C" w:rsidDel="00701183">
          <w:delText>si</w:delText>
        </w:r>
      </w:del>
      <w:r w:rsidR="007C279C">
        <w:t>si</w:t>
      </w:r>
      <w:ins w:id="816" w:author="Doma" w:date="2016-08-21T22:03:00Z">
        <w:r w:rsidR="00701183">
          <w:t>s</w:t>
        </w:r>
      </w:ins>
      <w:r w:rsidR="007C279C">
        <w:t>tem</w:t>
      </w:r>
      <w:r w:rsidR="00A37415">
        <w:t>a je, da</w:t>
      </w:r>
      <w:r w:rsidR="007C279C">
        <w:t xml:space="preserve"> ne potrebujemo </w:t>
      </w:r>
      <w:r w:rsidR="00A37415">
        <w:t>namenske elektro</w:t>
      </w:r>
      <w:r w:rsidR="007C279C">
        <w:t xml:space="preserve">inštalacije. Mikroračunalnik </w:t>
      </w:r>
      <w:ins w:id="817" w:author="Doma" w:date="2016-08-21T22:03:00Z">
        <w:r w:rsidR="00701183">
          <w:t xml:space="preserve">je lahko </w:t>
        </w:r>
      </w:ins>
      <w:del w:id="818" w:author="Doma" w:date="2016-08-21T22:03:00Z">
        <w:r w:rsidR="007C279C" w:rsidDel="00701183">
          <w:delText xml:space="preserve">bi bil </w:delText>
        </w:r>
      </w:del>
      <w:r w:rsidR="007C279C">
        <w:t xml:space="preserve">vgrajen v </w:t>
      </w:r>
      <w:r w:rsidR="001B2322">
        <w:t xml:space="preserve">obstoječo </w:t>
      </w:r>
      <w:r w:rsidR="007C279C">
        <w:t>hišno elektro</w:t>
      </w:r>
      <w:r w:rsidR="001B2322">
        <w:t xml:space="preserve"> omarico</w:t>
      </w:r>
      <w:r w:rsidR="00084EBA">
        <w:t xml:space="preserve">. Povezan </w:t>
      </w:r>
      <w:ins w:id="819" w:author="Doma" w:date="2016-08-21T22:03:00Z">
        <w:r w:rsidR="00701183">
          <w:t>je</w:t>
        </w:r>
      </w:ins>
      <w:del w:id="820" w:author="Doma" w:date="2016-08-21T22:03:00Z">
        <w:r w:rsidR="00084EBA" w:rsidDel="00701183">
          <w:delText>bi bil</w:delText>
        </w:r>
      </w:del>
      <w:r w:rsidR="00084EBA">
        <w:t xml:space="preserve">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ins w:id="821" w:author="Doma" w:date="2016-08-21T22:04:00Z">
        <w:r w:rsidR="00701183">
          <w:t xml:space="preserve"> le</w:t>
        </w:r>
      </w:ins>
      <w:r w:rsidR="00084EBA">
        <w:t xml:space="preserve">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w:t>
      </w:r>
      <w:del w:id="822" w:author="Doma" w:date="2016-08-21T22:04:00Z">
        <w:r w:rsidR="00084EBA" w:rsidDel="00701183">
          <w:delText xml:space="preserve"> pa</w:delText>
        </w:r>
      </w:del>
      <w:r w:rsidR="00084EBA">
        <w:t xml:space="preserve"> ne končajo </w:t>
      </w:r>
      <w:ins w:id="823" w:author="Doma" w:date="2016-08-21T22:04:00Z">
        <w:r w:rsidR="00701183">
          <w:t xml:space="preserve">samo </w:t>
        </w:r>
      </w:ins>
      <w:r w:rsidR="00084EBA">
        <w:t xml:space="preserve">pri stikalih in vtičnicah, </w:t>
      </w:r>
      <w:ins w:id="824" w:author="Doma" w:date="2016-08-21T22:04:00Z">
        <w:r w:rsidR="00701183">
          <w:t>saj</w:t>
        </w:r>
      </w:ins>
      <w:del w:id="825" w:author="Doma" w:date="2016-08-21T22:04:00Z">
        <w:r w:rsidR="00084EBA" w:rsidDel="00701183">
          <w:delText>vendar</w:delText>
        </w:r>
      </w:del>
      <w:r w:rsidR="00084EBA">
        <w:t xml:space="preserve"> bi se lahko tretji razvijalci elektronskih naprav integrirali na</w:t>
      </w:r>
      <w:del w:id="826" w:author="Doma" w:date="2016-08-21T22:04:00Z">
        <w:r w:rsidR="00084EBA" w:rsidDel="00701183">
          <w:delText xml:space="preserve"> ta</w:delText>
        </w:r>
      </w:del>
      <w:r w:rsidR="00084EBA">
        <w:t xml:space="preserve">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ins w:id="827" w:author="Doma" w:date="2016-08-21T22:05:00Z">
        <w:r w:rsidR="00701183">
          <w:t>,</w:t>
        </w:r>
      </w:ins>
      <w:r w:rsidR="00141D21">
        <w:t xml:space="preserve"> vendar veliko dodatnih funkcionalnosti. Naprave bi lahko namestila oseba, ki</w:t>
      </w:r>
      <w:ins w:id="828" w:author="Doma" w:date="2016-08-21T22:05:00Z">
        <w:r w:rsidR="00701183">
          <w:t xml:space="preserve"> podrobno</w:t>
        </w:r>
      </w:ins>
      <w:r w:rsidR="00141D21">
        <w:t xml:space="preserve">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eastAsia="sl-SI"/>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829" w:name="_Toc459561490"/>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829"/>
    </w:p>
    <w:p w14:paraId="24D25055" w14:textId="77777777" w:rsidR="00071BD3" w:rsidRDefault="00071BD3" w:rsidP="007A71D9"/>
    <w:p w14:paraId="415EB9CB" w14:textId="7F75534A" w:rsidR="00441166" w:rsidRPr="00441166" w:rsidRDefault="00A44CFD" w:rsidP="001040A4">
      <w:r>
        <w:t>Če povzamemo, IoT bo v bližnji prihodnosti doživel eksponentno rast. To</w:t>
      </w:r>
      <w:del w:id="830" w:author="Doma" w:date="2016-08-21T22:06:00Z">
        <w:r w:rsidDel="00701183">
          <w:delText xml:space="preserve"> nam,</w:delText>
        </w:r>
      </w:del>
      <w:r>
        <w:t xml:space="preserve"> razvijalcem ponuja veliko priložnost</w:t>
      </w:r>
      <w:r w:rsidR="0069512F">
        <w:t>i za ra</w:t>
      </w:r>
      <w:r w:rsidR="009A608D">
        <w:t>zvoj novih naprav in storitev, u</w:t>
      </w:r>
      <w:r>
        <w:t xml:space="preserve">porabnikom </w:t>
      </w:r>
      <w:r w:rsidR="0069512F">
        <w:t xml:space="preserve">bo izboljšalo kvaliteto življenja, doprineslo pa bo tudi k manjši porabi </w:t>
      </w:r>
      <w:r w:rsidR="00A96A4B">
        <w:t xml:space="preserve">obnovljivih in neobnovljivih </w:t>
      </w:r>
      <w:r w:rsidR="0069512F">
        <w:t>virov.</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01183">
      <w:pPr>
        <w:widowControl w:val="0"/>
        <w:autoSpaceDE w:val="0"/>
        <w:autoSpaceDN w:val="0"/>
        <w:adjustRightInd w:val="0"/>
        <w:ind w:left="640" w:hanging="640"/>
        <w:jc w:val="left"/>
        <w:rPr>
          <w:noProof/>
        </w:rPr>
        <w:pPrChange w:id="831" w:author="Doma" w:date="2016-08-21T22:06:00Z">
          <w:pPr>
            <w:widowControl w:val="0"/>
            <w:autoSpaceDE w:val="0"/>
            <w:autoSpaceDN w:val="0"/>
            <w:adjustRightInd w:val="0"/>
            <w:ind w:left="640" w:hanging="640"/>
          </w:pPr>
        </w:pPrChange>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01183">
      <w:pPr>
        <w:widowControl w:val="0"/>
        <w:autoSpaceDE w:val="0"/>
        <w:autoSpaceDN w:val="0"/>
        <w:adjustRightInd w:val="0"/>
        <w:ind w:left="640" w:hanging="640"/>
        <w:jc w:val="left"/>
        <w:rPr>
          <w:noProof/>
        </w:rPr>
        <w:pPrChange w:id="832" w:author="Doma" w:date="2016-08-21T22:06:00Z">
          <w:pPr>
            <w:widowControl w:val="0"/>
            <w:autoSpaceDE w:val="0"/>
            <w:autoSpaceDN w:val="0"/>
            <w:adjustRightInd w:val="0"/>
            <w:ind w:left="640" w:hanging="640"/>
          </w:pPr>
        </w:pPrChange>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01183">
      <w:pPr>
        <w:widowControl w:val="0"/>
        <w:autoSpaceDE w:val="0"/>
        <w:autoSpaceDN w:val="0"/>
        <w:adjustRightInd w:val="0"/>
        <w:ind w:left="640" w:hanging="640"/>
        <w:jc w:val="left"/>
        <w:rPr>
          <w:noProof/>
        </w:rPr>
        <w:pPrChange w:id="833" w:author="Doma" w:date="2016-08-21T22:06:00Z">
          <w:pPr>
            <w:widowControl w:val="0"/>
            <w:autoSpaceDE w:val="0"/>
            <w:autoSpaceDN w:val="0"/>
            <w:adjustRightInd w:val="0"/>
            <w:ind w:left="640" w:hanging="640"/>
          </w:pPr>
        </w:pPrChange>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01183">
      <w:pPr>
        <w:widowControl w:val="0"/>
        <w:autoSpaceDE w:val="0"/>
        <w:autoSpaceDN w:val="0"/>
        <w:adjustRightInd w:val="0"/>
        <w:ind w:left="640" w:hanging="640"/>
        <w:jc w:val="left"/>
        <w:rPr>
          <w:noProof/>
        </w:rPr>
        <w:pPrChange w:id="834" w:author="Doma" w:date="2016-08-21T22:06:00Z">
          <w:pPr>
            <w:widowControl w:val="0"/>
            <w:autoSpaceDE w:val="0"/>
            <w:autoSpaceDN w:val="0"/>
            <w:adjustRightInd w:val="0"/>
            <w:ind w:left="640" w:hanging="640"/>
          </w:pPr>
        </w:pPrChange>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01183">
      <w:pPr>
        <w:widowControl w:val="0"/>
        <w:autoSpaceDE w:val="0"/>
        <w:autoSpaceDN w:val="0"/>
        <w:adjustRightInd w:val="0"/>
        <w:ind w:left="640" w:hanging="640"/>
        <w:jc w:val="left"/>
        <w:rPr>
          <w:noProof/>
        </w:rPr>
        <w:pPrChange w:id="835" w:author="Doma" w:date="2016-08-21T22:06:00Z">
          <w:pPr>
            <w:widowControl w:val="0"/>
            <w:autoSpaceDE w:val="0"/>
            <w:autoSpaceDN w:val="0"/>
            <w:adjustRightInd w:val="0"/>
            <w:ind w:left="640" w:hanging="640"/>
          </w:pPr>
        </w:pPrChange>
      </w:pPr>
      <w:r w:rsidRPr="00104E8E">
        <w:rPr>
          <w:noProof/>
        </w:rPr>
        <w:t>[5]</w:t>
      </w:r>
      <w:r w:rsidRPr="00104E8E">
        <w:rPr>
          <w:noProof/>
        </w:rPr>
        <w:tab/>
        <w:t>M. Mohorčič, „Internet stvari – izzivi in priložnosti“.</w:t>
      </w:r>
      <w:bookmarkStart w:id="836" w:name="_GoBack"/>
      <w:bookmarkEnd w:id="836"/>
    </w:p>
    <w:p w14:paraId="32918E20" w14:textId="77777777" w:rsidR="00104E8E" w:rsidRPr="00104E8E" w:rsidRDefault="00104E8E" w:rsidP="00701183">
      <w:pPr>
        <w:widowControl w:val="0"/>
        <w:autoSpaceDE w:val="0"/>
        <w:autoSpaceDN w:val="0"/>
        <w:adjustRightInd w:val="0"/>
        <w:ind w:left="640" w:hanging="640"/>
        <w:jc w:val="left"/>
        <w:rPr>
          <w:noProof/>
        </w:rPr>
        <w:pPrChange w:id="837" w:author="Doma" w:date="2016-08-21T22:06:00Z">
          <w:pPr>
            <w:widowControl w:val="0"/>
            <w:autoSpaceDE w:val="0"/>
            <w:autoSpaceDN w:val="0"/>
            <w:adjustRightInd w:val="0"/>
            <w:ind w:left="640" w:hanging="640"/>
          </w:pPr>
        </w:pPrChange>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01183">
      <w:pPr>
        <w:widowControl w:val="0"/>
        <w:autoSpaceDE w:val="0"/>
        <w:autoSpaceDN w:val="0"/>
        <w:adjustRightInd w:val="0"/>
        <w:ind w:left="640" w:hanging="640"/>
        <w:jc w:val="left"/>
        <w:rPr>
          <w:noProof/>
        </w:rPr>
        <w:pPrChange w:id="838" w:author="Doma" w:date="2016-08-21T22:06:00Z">
          <w:pPr>
            <w:widowControl w:val="0"/>
            <w:autoSpaceDE w:val="0"/>
            <w:autoSpaceDN w:val="0"/>
            <w:adjustRightInd w:val="0"/>
            <w:ind w:left="640" w:hanging="640"/>
          </w:pPr>
        </w:pPrChange>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01183">
      <w:pPr>
        <w:widowControl w:val="0"/>
        <w:autoSpaceDE w:val="0"/>
        <w:autoSpaceDN w:val="0"/>
        <w:adjustRightInd w:val="0"/>
        <w:ind w:left="640" w:hanging="640"/>
        <w:jc w:val="left"/>
        <w:rPr>
          <w:noProof/>
        </w:rPr>
        <w:pPrChange w:id="839" w:author="Doma" w:date="2016-08-21T22:06:00Z">
          <w:pPr>
            <w:widowControl w:val="0"/>
            <w:autoSpaceDE w:val="0"/>
            <w:autoSpaceDN w:val="0"/>
            <w:adjustRightInd w:val="0"/>
            <w:ind w:left="640" w:hanging="640"/>
          </w:pPr>
        </w:pPrChange>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01183">
      <w:pPr>
        <w:widowControl w:val="0"/>
        <w:autoSpaceDE w:val="0"/>
        <w:autoSpaceDN w:val="0"/>
        <w:adjustRightInd w:val="0"/>
        <w:ind w:left="640" w:hanging="640"/>
        <w:jc w:val="left"/>
        <w:rPr>
          <w:noProof/>
        </w:rPr>
        <w:pPrChange w:id="840" w:author="Doma" w:date="2016-08-21T22:06:00Z">
          <w:pPr>
            <w:widowControl w:val="0"/>
            <w:autoSpaceDE w:val="0"/>
            <w:autoSpaceDN w:val="0"/>
            <w:adjustRightInd w:val="0"/>
            <w:ind w:left="640" w:hanging="640"/>
          </w:pPr>
        </w:pPrChange>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01183">
      <w:pPr>
        <w:widowControl w:val="0"/>
        <w:autoSpaceDE w:val="0"/>
        <w:autoSpaceDN w:val="0"/>
        <w:adjustRightInd w:val="0"/>
        <w:ind w:left="640" w:hanging="640"/>
        <w:jc w:val="left"/>
        <w:rPr>
          <w:noProof/>
        </w:rPr>
        <w:pPrChange w:id="841" w:author="Doma" w:date="2016-08-21T22:06:00Z">
          <w:pPr>
            <w:widowControl w:val="0"/>
            <w:autoSpaceDE w:val="0"/>
            <w:autoSpaceDN w:val="0"/>
            <w:adjustRightInd w:val="0"/>
            <w:ind w:left="640" w:hanging="640"/>
          </w:pPr>
        </w:pPrChange>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01183">
      <w:pPr>
        <w:widowControl w:val="0"/>
        <w:autoSpaceDE w:val="0"/>
        <w:autoSpaceDN w:val="0"/>
        <w:adjustRightInd w:val="0"/>
        <w:ind w:left="640" w:hanging="640"/>
        <w:jc w:val="left"/>
        <w:rPr>
          <w:noProof/>
        </w:rPr>
        <w:pPrChange w:id="842" w:author="Doma" w:date="2016-08-21T22:06:00Z">
          <w:pPr>
            <w:widowControl w:val="0"/>
            <w:autoSpaceDE w:val="0"/>
            <w:autoSpaceDN w:val="0"/>
            <w:adjustRightInd w:val="0"/>
            <w:ind w:left="640" w:hanging="640"/>
          </w:pPr>
        </w:pPrChange>
      </w:pPr>
      <w:r w:rsidRPr="00104E8E">
        <w:rPr>
          <w:noProof/>
        </w:rPr>
        <w:t>[11]</w:t>
      </w:r>
      <w:r w:rsidRPr="00104E8E">
        <w:rPr>
          <w:noProof/>
        </w:rPr>
        <w:tab/>
        <w:t>„Home | Nest“. [Na spletu]. Dostopno: https://nest.com/.</w:t>
      </w:r>
    </w:p>
    <w:p w14:paraId="77B1DD82" w14:textId="77777777" w:rsidR="00104E8E" w:rsidRPr="00104E8E" w:rsidRDefault="00104E8E" w:rsidP="00701183">
      <w:pPr>
        <w:widowControl w:val="0"/>
        <w:autoSpaceDE w:val="0"/>
        <w:autoSpaceDN w:val="0"/>
        <w:adjustRightInd w:val="0"/>
        <w:ind w:left="640" w:hanging="640"/>
        <w:jc w:val="left"/>
        <w:rPr>
          <w:noProof/>
        </w:rPr>
        <w:pPrChange w:id="843" w:author="Doma" w:date="2016-08-21T22:06:00Z">
          <w:pPr>
            <w:widowControl w:val="0"/>
            <w:autoSpaceDE w:val="0"/>
            <w:autoSpaceDN w:val="0"/>
            <w:adjustRightInd w:val="0"/>
            <w:ind w:left="640" w:hanging="640"/>
          </w:pPr>
        </w:pPrChange>
      </w:pPr>
      <w:r w:rsidRPr="00104E8E">
        <w:rPr>
          <w:noProof/>
        </w:rPr>
        <w:t>[12]</w:t>
      </w:r>
      <w:r w:rsidRPr="00104E8E">
        <w:rPr>
          <w:noProof/>
        </w:rPr>
        <w:tab/>
        <w:t>„Meet hue | en-XX“. [Na spletu]. Dostopno: http://www2.meethue.com/en-xx/.</w:t>
      </w:r>
    </w:p>
    <w:p w14:paraId="7D8BC314" w14:textId="77777777" w:rsidR="00104E8E" w:rsidRPr="00104E8E" w:rsidRDefault="00104E8E" w:rsidP="00701183">
      <w:pPr>
        <w:widowControl w:val="0"/>
        <w:autoSpaceDE w:val="0"/>
        <w:autoSpaceDN w:val="0"/>
        <w:adjustRightInd w:val="0"/>
        <w:ind w:left="640" w:hanging="640"/>
        <w:jc w:val="left"/>
        <w:rPr>
          <w:noProof/>
        </w:rPr>
        <w:pPrChange w:id="844" w:author="Doma" w:date="2016-08-21T22:06:00Z">
          <w:pPr>
            <w:widowControl w:val="0"/>
            <w:autoSpaceDE w:val="0"/>
            <w:autoSpaceDN w:val="0"/>
            <w:adjustRightInd w:val="0"/>
            <w:ind w:left="640" w:hanging="640"/>
          </w:pPr>
        </w:pPrChange>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01183">
      <w:pPr>
        <w:widowControl w:val="0"/>
        <w:autoSpaceDE w:val="0"/>
        <w:autoSpaceDN w:val="0"/>
        <w:adjustRightInd w:val="0"/>
        <w:ind w:left="640" w:hanging="640"/>
        <w:jc w:val="left"/>
        <w:rPr>
          <w:noProof/>
        </w:rPr>
        <w:pPrChange w:id="845" w:author="Doma" w:date="2016-08-21T22:06:00Z">
          <w:pPr>
            <w:widowControl w:val="0"/>
            <w:autoSpaceDE w:val="0"/>
            <w:autoSpaceDN w:val="0"/>
            <w:adjustRightInd w:val="0"/>
            <w:ind w:left="640" w:hanging="640"/>
          </w:pPr>
        </w:pPrChange>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01183">
      <w:pPr>
        <w:widowControl w:val="0"/>
        <w:autoSpaceDE w:val="0"/>
        <w:autoSpaceDN w:val="0"/>
        <w:adjustRightInd w:val="0"/>
        <w:ind w:left="640" w:hanging="640"/>
        <w:jc w:val="left"/>
        <w:rPr>
          <w:noProof/>
        </w:rPr>
        <w:pPrChange w:id="846" w:author="Doma" w:date="2016-08-21T22:06:00Z">
          <w:pPr>
            <w:widowControl w:val="0"/>
            <w:autoSpaceDE w:val="0"/>
            <w:autoSpaceDN w:val="0"/>
            <w:adjustRightInd w:val="0"/>
            <w:ind w:left="640" w:hanging="640"/>
          </w:pPr>
        </w:pPrChange>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01183">
      <w:pPr>
        <w:widowControl w:val="0"/>
        <w:autoSpaceDE w:val="0"/>
        <w:autoSpaceDN w:val="0"/>
        <w:adjustRightInd w:val="0"/>
        <w:ind w:left="640" w:hanging="640"/>
        <w:jc w:val="left"/>
        <w:rPr>
          <w:noProof/>
        </w:rPr>
        <w:pPrChange w:id="847" w:author="Doma" w:date="2016-08-21T22:06:00Z">
          <w:pPr>
            <w:widowControl w:val="0"/>
            <w:autoSpaceDE w:val="0"/>
            <w:autoSpaceDN w:val="0"/>
            <w:adjustRightInd w:val="0"/>
            <w:ind w:left="640" w:hanging="640"/>
          </w:pPr>
        </w:pPrChange>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01183">
      <w:pPr>
        <w:widowControl w:val="0"/>
        <w:autoSpaceDE w:val="0"/>
        <w:autoSpaceDN w:val="0"/>
        <w:adjustRightInd w:val="0"/>
        <w:ind w:left="640" w:hanging="640"/>
        <w:jc w:val="left"/>
        <w:rPr>
          <w:noProof/>
        </w:rPr>
        <w:pPrChange w:id="848" w:author="Doma" w:date="2016-08-21T22:06:00Z">
          <w:pPr>
            <w:widowControl w:val="0"/>
            <w:autoSpaceDE w:val="0"/>
            <w:autoSpaceDN w:val="0"/>
            <w:adjustRightInd w:val="0"/>
            <w:ind w:left="640" w:hanging="640"/>
          </w:pPr>
        </w:pPrChange>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01183">
      <w:pPr>
        <w:widowControl w:val="0"/>
        <w:autoSpaceDE w:val="0"/>
        <w:autoSpaceDN w:val="0"/>
        <w:adjustRightInd w:val="0"/>
        <w:ind w:left="640" w:hanging="640"/>
        <w:jc w:val="left"/>
        <w:rPr>
          <w:noProof/>
        </w:rPr>
        <w:pPrChange w:id="849" w:author="Doma" w:date="2016-08-21T22:06:00Z">
          <w:pPr>
            <w:widowControl w:val="0"/>
            <w:autoSpaceDE w:val="0"/>
            <w:autoSpaceDN w:val="0"/>
            <w:adjustRightInd w:val="0"/>
            <w:ind w:left="640" w:hanging="640"/>
          </w:pPr>
        </w:pPrChange>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01183">
      <w:pPr>
        <w:widowControl w:val="0"/>
        <w:autoSpaceDE w:val="0"/>
        <w:autoSpaceDN w:val="0"/>
        <w:adjustRightInd w:val="0"/>
        <w:ind w:left="640" w:hanging="640"/>
        <w:jc w:val="left"/>
        <w:rPr>
          <w:noProof/>
        </w:rPr>
        <w:pPrChange w:id="850" w:author="Doma" w:date="2016-08-21T22:06:00Z">
          <w:pPr>
            <w:widowControl w:val="0"/>
            <w:autoSpaceDE w:val="0"/>
            <w:autoSpaceDN w:val="0"/>
            <w:adjustRightInd w:val="0"/>
            <w:ind w:left="640" w:hanging="640"/>
          </w:pPr>
        </w:pPrChange>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01183">
      <w:pPr>
        <w:widowControl w:val="0"/>
        <w:autoSpaceDE w:val="0"/>
        <w:autoSpaceDN w:val="0"/>
        <w:adjustRightInd w:val="0"/>
        <w:ind w:left="640" w:hanging="640"/>
        <w:jc w:val="left"/>
        <w:rPr>
          <w:noProof/>
        </w:rPr>
        <w:pPrChange w:id="851" w:author="Doma" w:date="2016-08-21T22:06:00Z">
          <w:pPr>
            <w:widowControl w:val="0"/>
            <w:autoSpaceDE w:val="0"/>
            <w:autoSpaceDN w:val="0"/>
            <w:adjustRightInd w:val="0"/>
            <w:ind w:left="640" w:hanging="640"/>
          </w:pPr>
        </w:pPrChange>
      </w:pPr>
      <w:r w:rsidRPr="00104E8E">
        <w:rPr>
          <w:noProof/>
        </w:rPr>
        <w:t>[20]</w:t>
      </w:r>
      <w:r w:rsidRPr="00104E8E">
        <w:rPr>
          <w:noProof/>
        </w:rPr>
        <w:tab/>
        <w:t>S. Sebastjan, „Informacijski sistem za pametni vrt“, 2015.</w:t>
      </w:r>
    </w:p>
    <w:p w14:paraId="44EEA53A" w14:textId="77777777" w:rsidR="00104E8E" w:rsidRPr="00104E8E" w:rsidRDefault="00104E8E" w:rsidP="00701183">
      <w:pPr>
        <w:widowControl w:val="0"/>
        <w:autoSpaceDE w:val="0"/>
        <w:autoSpaceDN w:val="0"/>
        <w:adjustRightInd w:val="0"/>
        <w:ind w:left="640" w:hanging="640"/>
        <w:jc w:val="left"/>
        <w:rPr>
          <w:noProof/>
        </w:rPr>
        <w:pPrChange w:id="852" w:author="Doma" w:date="2016-08-21T22:06:00Z">
          <w:pPr>
            <w:widowControl w:val="0"/>
            <w:autoSpaceDE w:val="0"/>
            <w:autoSpaceDN w:val="0"/>
            <w:adjustRightInd w:val="0"/>
            <w:ind w:left="640" w:hanging="640"/>
          </w:pPr>
        </w:pPrChange>
      </w:pPr>
      <w:r w:rsidRPr="00104E8E">
        <w:rPr>
          <w:noProof/>
        </w:rPr>
        <w:t>[21]</w:t>
      </w:r>
      <w:r w:rsidRPr="00104E8E">
        <w:rPr>
          <w:noProof/>
        </w:rPr>
        <w:tab/>
        <w:t>„Adafruit’s Raspberry Pi Lesson 11. DS18B20 Temperature Sensing“, 2015.</w:t>
      </w:r>
    </w:p>
    <w:p w14:paraId="124580B5" w14:textId="77777777" w:rsidR="00104E8E" w:rsidRPr="00104E8E" w:rsidRDefault="00104E8E" w:rsidP="00701183">
      <w:pPr>
        <w:widowControl w:val="0"/>
        <w:autoSpaceDE w:val="0"/>
        <w:autoSpaceDN w:val="0"/>
        <w:adjustRightInd w:val="0"/>
        <w:ind w:left="640" w:hanging="640"/>
        <w:jc w:val="left"/>
        <w:rPr>
          <w:noProof/>
        </w:rPr>
        <w:pPrChange w:id="853" w:author="Doma" w:date="2016-08-21T22:06:00Z">
          <w:pPr>
            <w:widowControl w:val="0"/>
            <w:autoSpaceDE w:val="0"/>
            <w:autoSpaceDN w:val="0"/>
            <w:adjustRightInd w:val="0"/>
            <w:ind w:left="640" w:hanging="640"/>
          </w:pPr>
        </w:pPrChange>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01183">
      <w:pPr>
        <w:widowControl w:val="0"/>
        <w:autoSpaceDE w:val="0"/>
        <w:autoSpaceDN w:val="0"/>
        <w:adjustRightInd w:val="0"/>
        <w:ind w:left="640" w:hanging="640"/>
        <w:jc w:val="left"/>
        <w:rPr>
          <w:noProof/>
        </w:rPr>
        <w:pPrChange w:id="854" w:author="Doma" w:date="2016-08-21T22:06:00Z">
          <w:pPr>
            <w:widowControl w:val="0"/>
            <w:autoSpaceDE w:val="0"/>
            <w:autoSpaceDN w:val="0"/>
            <w:adjustRightInd w:val="0"/>
            <w:ind w:left="640" w:hanging="640"/>
          </w:pPr>
        </w:pPrChange>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01183">
      <w:pPr>
        <w:widowControl w:val="0"/>
        <w:autoSpaceDE w:val="0"/>
        <w:autoSpaceDN w:val="0"/>
        <w:adjustRightInd w:val="0"/>
        <w:ind w:left="640" w:hanging="640"/>
        <w:jc w:val="left"/>
        <w:rPr>
          <w:noProof/>
        </w:rPr>
        <w:pPrChange w:id="855" w:author="Doma" w:date="2016-08-21T22:06:00Z">
          <w:pPr>
            <w:widowControl w:val="0"/>
            <w:autoSpaceDE w:val="0"/>
            <w:autoSpaceDN w:val="0"/>
            <w:adjustRightInd w:val="0"/>
            <w:ind w:left="640" w:hanging="640"/>
          </w:pPr>
        </w:pPrChange>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01183">
      <w:pPr>
        <w:widowControl w:val="0"/>
        <w:autoSpaceDE w:val="0"/>
        <w:autoSpaceDN w:val="0"/>
        <w:adjustRightInd w:val="0"/>
        <w:ind w:left="640" w:hanging="640"/>
        <w:jc w:val="left"/>
        <w:rPr>
          <w:noProof/>
        </w:rPr>
        <w:pPrChange w:id="856" w:author="Doma" w:date="2016-08-21T22:06:00Z">
          <w:pPr>
            <w:widowControl w:val="0"/>
            <w:autoSpaceDE w:val="0"/>
            <w:autoSpaceDN w:val="0"/>
            <w:adjustRightInd w:val="0"/>
            <w:ind w:left="640" w:hanging="640"/>
          </w:pPr>
        </w:pPrChange>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01183">
      <w:pPr>
        <w:widowControl w:val="0"/>
        <w:autoSpaceDE w:val="0"/>
        <w:autoSpaceDN w:val="0"/>
        <w:adjustRightInd w:val="0"/>
        <w:ind w:left="640" w:hanging="640"/>
        <w:jc w:val="left"/>
        <w:rPr>
          <w:noProof/>
        </w:rPr>
        <w:pPrChange w:id="857" w:author="Doma" w:date="2016-08-21T22:06:00Z">
          <w:pPr>
            <w:widowControl w:val="0"/>
            <w:autoSpaceDE w:val="0"/>
            <w:autoSpaceDN w:val="0"/>
            <w:adjustRightInd w:val="0"/>
            <w:ind w:left="640" w:hanging="640"/>
          </w:pPr>
        </w:pPrChange>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01183">
      <w:pPr>
        <w:widowControl w:val="0"/>
        <w:autoSpaceDE w:val="0"/>
        <w:autoSpaceDN w:val="0"/>
        <w:adjustRightInd w:val="0"/>
        <w:ind w:left="640" w:hanging="640"/>
        <w:jc w:val="left"/>
        <w:rPr>
          <w:noProof/>
        </w:rPr>
        <w:pPrChange w:id="858" w:author="Doma" w:date="2016-08-21T22:06:00Z">
          <w:pPr>
            <w:widowControl w:val="0"/>
            <w:autoSpaceDE w:val="0"/>
            <w:autoSpaceDN w:val="0"/>
            <w:adjustRightInd w:val="0"/>
            <w:ind w:left="640" w:hanging="640"/>
          </w:pPr>
        </w:pPrChange>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01183">
      <w:pPr>
        <w:widowControl w:val="0"/>
        <w:autoSpaceDE w:val="0"/>
        <w:autoSpaceDN w:val="0"/>
        <w:adjustRightInd w:val="0"/>
        <w:ind w:left="640" w:hanging="640"/>
        <w:jc w:val="left"/>
        <w:rPr>
          <w:noProof/>
        </w:rPr>
        <w:pPrChange w:id="859" w:author="Doma" w:date="2016-08-21T22:06:00Z">
          <w:pPr>
            <w:widowControl w:val="0"/>
            <w:autoSpaceDE w:val="0"/>
            <w:autoSpaceDN w:val="0"/>
            <w:adjustRightInd w:val="0"/>
            <w:ind w:left="640" w:hanging="640"/>
          </w:pPr>
        </w:pPrChange>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01183">
      <w:pPr>
        <w:widowControl w:val="0"/>
        <w:autoSpaceDE w:val="0"/>
        <w:autoSpaceDN w:val="0"/>
        <w:adjustRightInd w:val="0"/>
        <w:ind w:left="640" w:hanging="640"/>
        <w:jc w:val="left"/>
        <w:rPr>
          <w:noProof/>
        </w:rPr>
        <w:pPrChange w:id="860" w:author="Doma" w:date="2016-08-21T22:06:00Z">
          <w:pPr>
            <w:widowControl w:val="0"/>
            <w:autoSpaceDE w:val="0"/>
            <w:autoSpaceDN w:val="0"/>
            <w:adjustRightInd w:val="0"/>
            <w:ind w:left="640" w:hanging="640"/>
          </w:pPr>
        </w:pPrChange>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01183">
      <w:pPr>
        <w:widowControl w:val="0"/>
        <w:autoSpaceDE w:val="0"/>
        <w:autoSpaceDN w:val="0"/>
        <w:adjustRightInd w:val="0"/>
        <w:ind w:left="640" w:hanging="640"/>
        <w:jc w:val="left"/>
        <w:rPr>
          <w:noProof/>
        </w:rPr>
        <w:pPrChange w:id="861" w:author="Doma" w:date="2016-08-21T22:06:00Z">
          <w:pPr>
            <w:widowControl w:val="0"/>
            <w:autoSpaceDE w:val="0"/>
            <w:autoSpaceDN w:val="0"/>
            <w:adjustRightInd w:val="0"/>
            <w:ind w:left="640" w:hanging="640"/>
          </w:pPr>
        </w:pPrChange>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01183">
      <w:pPr>
        <w:widowControl w:val="0"/>
        <w:autoSpaceDE w:val="0"/>
        <w:autoSpaceDN w:val="0"/>
        <w:adjustRightInd w:val="0"/>
        <w:ind w:left="640" w:hanging="640"/>
        <w:jc w:val="left"/>
        <w:rPr>
          <w:noProof/>
        </w:rPr>
        <w:pPrChange w:id="862" w:author="Doma" w:date="2016-08-21T22:06:00Z">
          <w:pPr>
            <w:widowControl w:val="0"/>
            <w:autoSpaceDE w:val="0"/>
            <w:autoSpaceDN w:val="0"/>
            <w:adjustRightInd w:val="0"/>
            <w:ind w:left="640" w:hanging="640"/>
          </w:pPr>
        </w:pPrChange>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01183">
      <w:pPr>
        <w:widowControl w:val="0"/>
        <w:autoSpaceDE w:val="0"/>
        <w:autoSpaceDN w:val="0"/>
        <w:adjustRightInd w:val="0"/>
        <w:ind w:left="640" w:hanging="640"/>
        <w:jc w:val="left"/>
        <w:rPr>
          <w:noProof/>
        </w:rPr>
        <w:pPrChange w:id="863" w:author="Doma" w:date="2016-08-21T22:06:00Z">
          <w:pPr>
            <w:widowControl w:val="0"/>
            <w:autoSpaceDE w:val="0"/>
            <w:autoSpaceDN w:val="0"/>
            <w:adjustRightInd w:val="0"/>
            <w:ind w:left="640" w:hanging="640"/>
          </w:pPr>
        </w:pPrChange>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01183">
      <w:pPr>
        <w:widowControl w:val="0"/>
        <w:autoSpaceDE w:val="0"/>
        <w:autoSpaceDN w:val="0"/>
        <w:adjustRightInd w:val="0"/>
        <w:ind w:left="640" w:hanging="640"/>
        <w:jc w:val="left"/>
        <w:rPr>
          <w:noProof/>
        </w:rPr>
        <w:pPrChange w:id="864" w:author="Doma" w:date="2016-08-21T22:06:00Z">
          <w:pPr>
            <w:widowControl w:val="0"/>
            <w:autoSpaceDE w:val="0"/>
            <w:autoSpaceDN w:val="0"/>
            <w:adjustRightInd w:val="0"/>
            <w:ind w:left="640" w:hanging="640"/>
          </w:pPr>
        </w:pPrChange>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01183">
      <w:pPr>
        <w:widowControl w:val="0"/>
        <w:autoSpaceDE w:val="0"/>
        <w:autoSpaceDN w:val="0"/>
        <w:adjustRightInd w:val="0"/>
        <w:ind w:left="640" w:hanging="640"/>
        <w:jc w:val="left"/>
        <w:rPr>
          <w:noProof/>
        </w:rPr>
        <w:pPrChange w:id="865" w:author="Doma" w:date="2016-08-21T22:06:00Z">
          <w:pPr>
            <w:widowControl w:val="0"/>
            <w:autoSpaceDE w:val="0"/>
            <w:autoSpaceDN w:val="0"/>
            <w:adjustRightInd w:val="0"/>
            <w:ind w:left="640" w:hanging="640"/>
          </w:pPr>
        </w:pPrChange>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01183">
      <w:pPr>
        <w:widowControl w:val="0"/>
        <w:autoSpaceDE w:val="0"/>
        <w:autoSpaceDN w:val="0"/>
        <w:adjustRightInd w:val="0"/>
        <w:ind w:left="640" w:hanging="640"/>
        <w:jc w:val="left"/>
        <w:rPr>
          <w:noProof/>
        </w:rPr>
        <w:pPrChange w:id="866" w:author="Doma" w:date="2016-08-21T22:06:00Z">
          <w:pPr>
            <w:widowControl w:val="0"/>
            <w:autoSpaceDE w:val="0"/>
            <w:autoSpaceDN w:val="0"/>
            <w:adjustRightInd w:val="0"/>
            <w:ind w:left="640" w:hanging="640"/>
          </w:pPr>
        </w:pPrChange>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701183">
      <w:pPr>
        <w:widowControl w:val="0"/>
        <w:autoSpaceDE w:val="0"/>
        <w:autoSpaceDN w:val="0"/>
        <w:adjustRightInd w:val="0"/>
        <w:ind w:left="640" w:hanging="640"/>
        <w:jc w:val="left"/>
        <w:rPr>
          <w:b/>
          <w:sz w:val="28"/>
        </w:rPr>
        <w:pPrChange w:id="867" w:author="Doma" w:date="2016-08-21T22:06:00Z">
          <w:pPr>
            <w:widowControl w:val="0"/>
            <w:autoSpaceDE w:val="0"/>
            <w:autoSpaceDN w:val="0"/>
            <w:adjustRightInd w:val="0"/>
            <w:ind w:left="640" w:hanging="640"/>
          </w:pPr>
        </w:pPrChange>
      </w:pPr>
      <w:r w:rsidRPr="003E2601">
        <w:rPr>
          <w:b/>
        </w:rPr>
        <w:fldChar w:fldCharType="end"/>
      </w:r>
    </w:p>
    <w:sectPr w:rsidR="003E2601" w:rsidRPr="003E2601" w:rsidSect="003762D6">
      <w:headerReference w:type="default" r:id="rId40"/>
      <w:footerReference w:type="default" r:id="rId41"/>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7027C" w14:textId="77777777" w:rsidR="00B45C69" w:rsidRDefault="00B45C69" w:rsidP="00BE546D">
      <w:r>
        <w:separator/>
      </w:r>
    </w:p>
  </w:endnote>
  <w:endnote w:type="continuationSeparator" w:id="0">
    <w:p w14:paraId="51A1DB8D" w14:textId="77777777" w:rsidR="00B45C69" w:rsidRDefault="00B45C69"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EE"/>
    <w:family w:val="swiss"/>
    <w:pitch w:val="variable"/>
    <w:sig w:usb0="A00002EF" w:usb1="4000207B" w:usb2="00000000" w:usb3="00000000" w:csb0="0000019F" w:csb1="00000000"/>
  </w:font>
  <w:font w:name="Arial Narrow">
    <w:panose1 w:val="020B0606020202030204"/>
    <w:charset w:val="EE"/>
    <w:family w:val="swiss"/>
    <w:pitch w:val="variable"/>
    <w:sig w:usb0="00000287" w:usb1="00000800" w:usb2="00000000" w:usb3="00000000" w:csb0="0000009F" w:csb1="00000000"/>
  </w:font>
  <w:font w:name="Times">
    <w:panose1 w:val="02020603050405020304"/>
    <w:charset w:val="EE"/>
    <w:family w:val="roman"/>
    <w:pitch w:val="variable"/>
    <w:sig w:usb0="E0002AFF" w:usb1="C0007841" w:usb2="00000009" w:usb3="00000000" w:csb0="000001FF" w:csb1="00000000"/>
  </w:font>
  <w:font w:name="Menlo">
    <w:altName w:val="Arial"/>
    <w:charset w:val="00"/>
    <w:family w:val="auto"/>
    <w:pitch w:val="variable"/>
    <w:sig w:usb0="00000000"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660C5F" w:rsidRDefault="00660C5F"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660C5F" w:rsidRDefault="00660C5F"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660C5F" w:rsidRDefault="00660C5F" w:rsidP="003762D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660C5F" w:rsidRDefault="00660C5F"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83C27">
      <w:rPr>
        <w:rStyle w:val="PageNumber"/>
        <w:noProof/>
      </w:rPr>
      <w:t>iv</w:t>
    </w:r>
    <w:r>
      <w:rPr>
        <w:rStyle w:val="PageNumber"/>
      </w:rPr>
      <w:fldChar w:fldCharType="end"/>
    </w:r>
  </w:p>
  <w:p w14:paraId="4814F867" w14:textId="77777777" w:rsidR="00660C5F" w:rsidRDefault="00660C5F" w:rsidP="00437D0A">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660C5F" w:rsidRDefault="00660C5F"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83C27">
      <w:rPr>
        <w:rStyle w:val="PageNumber"/>
        <w:noProof/>
      </w:rPr>
      <w:t>1</w:t>
    </w:r>
    <w:r>
      <w:rPr>
        <w:rStyle w:val="PageNumber"/>
      </w:rPr>
      <w:fldChar w:fldCharType="end"/>
    </w:r>
  </w:p>
  <w:p w14:paraId="19AC99C2" w14:textId="6AE36F63" w:rsidR="00660C5F" w:rsidRPr="000867F4" w:rsidRDefault="00660C5F" w:rsidP="00CD772B">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660C5F" w:rsidRDefault="00660C5F"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1183">
      <w:rPr>
        <w:rStyle w:val="PageNumber"/>
        <w:noProof/>
      </w:rPr>
      <w:t>33</w:t>
    </w:r>
    <w:r>
      <w:rPr>
        <w:rStyle w:val="PageNumber"/>
      </w:rPr>
      <w:fldChar w:fldCharType="end"/>
    </w:r>
  </w:p>
  <w:p w14:paraId="7972DA6B" w14:textId="77777777" w:rsidR="00660C5F" w:rsidRDefault="00660C5F" w:rsidP="003762D6">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D9D67A" w14:textId="77777777" w:rsidR="00B45C69" w:rsidRDefault="00B45C69" w:rsidP="00BE546D">
      <w:r>
        <w:separator/>
      </w:r>
    </w:p>
  </w:footnote>
  <w:footnote w:type="continuationSeparator" w:id="0">
    <w:p w14:paraId="21AB1A90" w14:textId="77777777" w:rsidR="00B45C69" w:rsidRDefault="00B45C69" w:rsidP="00BE54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660C5F" w:rsidRPr="00DA3934" w:rsidRDefault="00660C5F" w:rsidP="00DA39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oma">
    <w15:presenceInfo w15:providerId="None" w15:userId="Do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2037"/>
    <w:rsid w:val="00042C74"/>
    <w:rsid w:val="00043E82"/>
    <w:rsid w:val="00045881"/>
    <w:rsid w:val="000459FC"/>
    <w:rsid w:val="000472E9"/>
    <w:rsid w:val="0004754B"/>
    <w:rsid w:val="00055113"/>
    <w:rsid w:val="00056C51"/>
    <w:rsid w:val="0005713A"/>
    <w:rsid w:val="00057E4C"/>
    <w:rsid w:val="00071BD3"/>
    <w:rsid w:val="00072C3B"/>
    <w:rsid w:val="00073016"/>
    <w:rsid w:val="00073D7F"/>
    <w:rsid w:val="000763CE"/>
    <w:rsid w:val="0007705C"/>
    <w:rsid w:val="00081C79"/>
    <w:rsid w:val="00084EBA"/>
    <w:rsid w:val="000867F4"/>
    <w:rsid w:val="00090E1D"/>
    <w:rsid w:val="000927FB"/>
    <w:rsid w:val="00095AF4"/>
    <w:rsid w:val="000962B2"/>
    <w:rsid w:val="000A5270"/>
    <w:rsid w:val="000A5497"/>
    <w:rsid w:val="000B0326"/>
    <w:rsid w:val="000B33F4"/>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40A4"/>
    <w:rsid w:val="00104E8E"/>
    <w:rsid w:val="00105358"/>
    <w:rsid w:val="00110CE1"/>
    <w:rsid w:val="00111805"/>
    <w:rsid w:val="00111DEB"/>
    <w:rsid w:val="00112BC5"/>
    <w:rsid w:val="00112EC2"/>
    <w:rsid w:val="00113B94"/>
    <w:rsid w:val="001170A6"/>
    <w:rsid w:val="001178C3"/>
    <w:rsid w:val="00120F47"/>
    <w:rsid w:val="00121F09"/>
    <w:rsid w:val="00122ECF"/>
    <w:rsid w:val="001233BC"/>
    <w:rsid w:val="0012480C"/>
    <w:rsid w:val="00125F1B"/>
    <w:rsid w:val="00127AA2"/>
    <w:rsid w:val="00134FCF"/>
    <w:rsid w:val="0014061E"/>
    <w:rsid w:val="001419B6"/>
    <w:rsid w:val="00141D21"/>
    <w:rsid w:val="001437C5"/>
    <w:rsid w:val="00144AB1"/>
    <w:rsid w:val="00145F60"/>
    <w:rsid w:val="00146D43"/>
    <w:rsid w:val="001506DE"/>
    <w:rsid w:val="00152AEB"/>
    <w:rsid w:val="001535DC"/>
    <w:rsid w:val="00153AF7"/>
    <w:rsid w:val="00154D37"/>
    <w:rsid w:val="001604C7"/>
    <w:rsid w:val="001631CC"/>
    <w:rsid w:val="00167925"/>
    <w:rsid w:val="001848AD"/>
    <w:rsid w:val="00185ECF"/>
    <w:rsid w:val="001866C6"/>
    <w:rsid w:val="0019186E"/>
    <w:rsid w:val="00193B67"/>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F0295"/>
    <w:rsid w:val="001F2AA9"/>
    <w:rsid w:val="001F30A3"/>
    <w:rsid w:val="001F3497"/>
    <w:rsid w:val="001F37E7"/>
    <w:rsid w:val="001F5FCD"/>
    <w:rsid w:val="0020427D"/>
    <w:rsid w:val="00204942"/>
    <w:rsid w:val="002051DA"/>
    <w:rsid w:val="002054F0"/>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67F"/>
    <w:rsid w:val="00250A00"/>
    <w:rsid w:val="00251DA6"/>
    <w:rsid w:val="002525B9"/>
    <w:rsid w:val="0025262E"/>
    <w:rsid w:val="002546A8"/>
    <w:rsid w:val="00254728"/>
    <w:rsid w:val="002573EE"/>
    <w:rsid w:val="002608FC"/>
    <w:rsid w:val="00260AD7"/>
    <w:rsid w:val="00262F1F"/>
    <w:rsid w:val="00265DAC"/>
    <w:rsid w:val="0027293A"/>
    <w:rsid w:val="00272E3F"/>
    <w:rsid w:val="00277CDF"/>
    <w:rsid w:val="0028081F"/>
    <w:rsid w:val="00280AAA"/>
    <w:rsid w:val="002847F9"/>
    <w:rsid w:val="002863A8"/>
    <w:rsid w:val="00286720"/>
    <w:rsid w:val="002872A0"/>
    <w:rsid w:val="0029059B"/>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D2A7A"/>
    <w:rsid w:val="002D62DE"/>
    <w:rsid w:val="002E34FE"/>
    <w:rsid w:val="002E6522"/>
    <w:rsid w:val="002F0209"/>
    <w:rsid w:val="002F0529"/>
    <w:rsid w:val="002F0992"/>
    <w:rsid w:val="002F1BDC"/>
    <w:rsid w:val="002F2419"/>
    <w:rsid w:val="002F2CC9"/>
    <w:rsid w:val="002F3F8F"/>
    <w:rsid w:val="002F5459"/>
    <w:rsid w:val="00300C79"/>
    <w:rsid w:val="00302278"/>
    <w:rsid w:val="0030335A"/>
    <w:rsid w:val="003062B5"/>
    <w:rsid w:val="00307B7A"/>
    <w:rsid w:val="00310D58"/>
    <w:rsid w:val="00316790"/>
    <w:rsid w:val="00317DA9"/>
    <w:rsid w:val="00317E63"/>
    <w:rsid w:val="003245B6"/>
    <w:rsid w:val="00325EE9"/>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5FC9"/>
    <w:rsid w:val="003604A1"/>
    <w:rsid w:val="00360BF9"/>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A2B5C"/>
    <w:rsid w:val="003B09A1"/>
    <w:rsid w:val="003B0BF3"/>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40AE"/>
    <w:rsid w:val="00474441"/>
    <w:rsid w:val="004744B5"/>
    <w:rsid w:val="00475AED"/>
    <w:rsid w:val="00476513"/>
    <w:rsid w:val="0047726A"/>
    <w:rsid w:val="004809A3"/>
    <w:rsid w:val="004815A2"/>
    <w:rsid w:val="00484EB2"/>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E42"/>
    <w:rsid w:val="00564F29"/>
    <w:rsid w:val="005749E1"/>
    <w:rsid w:val="005758FA"/>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3754"/>
    <w:rsid w:val="005B45FD"/>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35AA"/>
    <w:rsid w:val="00643CA8"/>
    <w:rsid w:val="00660C5F"/>
    <w:rsid w:val="006611E2"/>
    <w:rsid w:val="00661BBB"/>
    <w:rsid w:val="00666D82"/>
    <w:rsid w:val="00667774"/>
    <w:rsid w:val="00670850"/>
    <w:rsid w:val="006733A6"/>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31D"/>
    <w:rsid w:val="00701183"/>
    <w:rsid w:val="00703D60"/>
    <w:rsid w:val="007067E5"/>
    <w:rsid w:val="00711B71"/>
    <w:rsid w:val="00712AEF"/>
    <w:rsid w:val="00713C60"/>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4814"/>
    <w:rsid w:val="008052BF"/>
    <w:rsid w:val="0080645D"/>
    <w:rsid w:val="008108AE"/>
    <w:rsid w:val="008118EB"/>
    <w:rsid w:val="00812B9F"/>
    <w:rsid w:val="00814860"/>
    <w:rsid w:val="00817B4D"/>
    <w:rsid w:val="0082108E"/>
    <w:rsid w:val="00823009"/>
    <w:rsid w:val="008232B0"/>
    <w:rsid w:val="00823AD3"/>
    <w:rsid w:val="008264E2"/>
    <w:rsid w:val="00826F33"/>
    <w:rsid w:val="008305EB"/>
    <w:rsid w:val="00833172"/>
    <w:rsid w:val="008335CD"/>
    <w:rsid w:val="008362DD"/>
    <w:rsid w:val="008404B2"/>
    <w:rsid w:val="00842D2E"/>
    <w:rsid w:val="00843252"/>
    <w:rsid w:val="00846F1B"/>
    <w:rsid w:val="0084723D"/>
    <w:rsid w:val="00847B35"/>
    <w:rsid w:val="00850A05"/>
    <w:rsid w:val="008534EF"/>
    <w:rsid w:val="0085456F"/>
    <w:rsid w:val="0085692E"/>
    <w:rsid w:val="008627F7"/>
    <w:rsid w:val="0086340F"/>
    <w:rsid w:val="00863ED8"/>
    <w:rsid w:val="0087108A"/>
    <w:rsid w:val="00872401"/>
    <w:rsid w:val="00874D3B"/>
    <w:rsid w:val="0087532D"/>
    <w:rsid w:val="00877658"/>
    <w:rsid w:val="00881DC0"/>
    <w:rsid w:val="0088243C"/>
    <w:rsid w:val="00884F72"/>
    <w:rsid w:val="00892C2B"/>
    <w:rsid w:val="008974D5"/>
    <w:rsid w:val="008A7449"/>
    <w:rsid w:val="008A79BB"/>
    <w:rsid w:val="008B0544"/>
    <w:rsid w:val="008B0C5B"/>
    <w:rsid w:val="008B7143"/>
    <w:rsid w:val="008C475C"/>
    <w:rsid w:val="008C637E"/>
    <w:rsid w:val="008D096F"/>
    <w:rsid w:val="008D430F"/>
    <w:rsid w:val="008E6712"/>
    <w:rsid w:val="008E7A1E"/>
    <w:rsid w:val="008F2A53"/>
    <w:rsid w:val="008F337A"/>
    <w:rsid w:val="00900A90"/>
    <w:rsid w:val="00904D09"/>
    <w:rsid w:val="00907844"/>
    <w:rsid w:val="00911223"/>
    <w:rsid w:val="009117FA"/>
    <w:rsid w:val="009129D3"/>
    <w:rsid w:val="00916043"/>
    <w:rsid w:val="00917C99"/>
    <w:rsid w:val="0092150C"/>
    <w:rsid w:val="00922954"/>
    <w:rsid w:val="00930812"/>
    <w:rsid w:val="00930FFB"/>
    <w:rsid w:val="00936186"/>
    <w:rsid w:val="0093725B"/>
    <w:rsid w:val="0094130C"/>
    <w:rsid w:val="009424BC"/>
    <w:rsid w:val="00946048"/>
    <w:rsid w:val="00946D58"/>
    <w:rsid w:val="00947118"/>
    <w:rsid w:val="009523D2"/>
    <w:rsid w:val="00957B59"/>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608D"/>
    <w:rsid w:val="009A7D42"/>
    <w:rsid w:val="009B2118"/>
    <w:rsid w:val="009B4253"/>
    <w:rsid w:val="009B54D2"/>
    <w:rsid w:val="009B5586"/>
    <w:rsid w:val="009B700A"/>
    <w:rsid w:val="009B7FB0"/>
    <w:rsid w:val="009C60A8"/>
    <w:rsid w:val="009D13D3"/>
    <w:rsid w:val="009D1B53"/>
    <w:rsid w:val="009D6AC9"/>
    <w:rsid w:val="009D7E55"/>
    <w:rsid w:val="009E27DD"/>
    <w:rsid w:val="009E4356"/>
    <w:rsid w:val="009E59FB"/>
    <w:rsid w:val="009E788A"/>
    <w:rsid w:val="009F25C8"/>
    <w:rsid w:val="009F2E6B"/>
    <w:rsid w:val="009F58FD"/>
    <w:rsid w:val="009F65B0"/>
    <w:rsid w:val="00A01BCE"/>
    <w:rsid w:val="00A02146"/>
    <w:rsid w:val="00A04B3F"/>
    <w:rsid w:val="00A077D7"/>
    <w:rsid w:val="00A10916"/>
    <w:rsid w:val="00A13971"/>
    <w:rsid w:val="00A13AA9"/>
    <w:rsid w:val="00A15003"/>
    <w:rsid w:val="00A2334E"/>
    <w:rsid w:val="00A328BE"/>
    <w:rsid w:val="00A33444"/>
    <w:rsid w:val="00A352CD"/>
    <w:rsid w:val="00A35C20"/>
    <w:rsid w:val="00A37415"/>
    <w:rsid w:val="00A40D3B"/>
    <w:rsid w:val="00A44CFD"/>
    <w:rsid w:val="00A52451"/>
    <w:rsid w:val="00A52A90"/>
    <w:rsid w:val="00A53F0A"/>
    <w:rsid w:val="00A54D0C"/>
    <w:rsid w:val="00A633DC"/>
    <w:rsid w:val="00A64B0E"/>
    <w:rsid w:val="00A66595"/>
    <w:rsid w:val="00A71E88"/>
    <w:rsid w:val="00A74E2E"/>
    <w:rsid w:val="00A75A72"/>
    <w:rsid w:val="00A803F2"/>
    <w:rsid w:val="00A83236"/>
    <w:rsid w:val="00A91824"/>
    <w:rsid w:val="00A92C7E"/>
    <w:rsid w:val="00A94E6C"/>
    <w:rsid w:val="00A96A4B"/>
    <w:rsid w:val="00AA008C"/>
    <w:rsid w:val="00AA3E31"/>
    <w:rsid w:val="00AA4021"/>
    <w:rsid w:val="00AA553A"/>
    <w:rsid w:val="00AB0F0B"/>
    <w:rsid w:val="00AB1045"/>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6683"/>
    <w:rsid w:val="00B07AAA"/>
    <w:rsid w:val="00B11B6E"/>
    <w:rsid w:val="00B127C4"/>
    <w:rsid w:val="00B170A1"/>
    <w:rsid w:val="00B21C57"/>
    <w:rsid w:val="00B22FBF"/>
    <w:rsid w:val="00B236FD"/>
    <w:rsid w:val="00B23907"/>
    <w:rsid w:val="00B25417"/>
    <w:rsid w:val="00B27BFA"/>
    <w:rsid w:val="00B30E3B"/>
    <w:rsid w:val="00B378A0"/>
    <w:rsid w:val="00B40882"/>
    <w:rsid w:val="00B45C69"/>
    <w:rsid w:val="00B514F5"/>
    <w:rsid w:val="00B6063C"/>
    <w:rsid w:val="00B60678"/>
    <w:rsid w:val="00B60A52"/>
    <w:rsid w:val="00B60C50"/>
    <w:rsid w:val="00B61171"/>
    <w:rsid w:val="00B63FBF"/>
    <w:rsid w:val="00B64193"/>
    <w:rsid w:val="00B66DC1"/>
    <w:rsid w:val="00B74CFB"/>
    <w:rsid w:val="00B769CC"/>
    <w:rsid w:val="00B820CB"/>
    <w:rsid w:val="00B91004"/>
    <w:rsid w:val="00B9205D"/>
    <w:rsid w:val="00B94267"/>
    <w:rsid w:val="00B963AB"/>
    <w:rsid w:val="00B97685"/>
    <w:rsid w:val="00B97E65"/>
    <w:rsid w:val="00BA057B"/>
    <w:rsid w:val="00BA14CA"/>
    <w:rsid w:val="00BA5858"/>
    <w:rsid w:val="00BA6682"/>
    <w:rsid w:val="00BB09C4"/>
    <w:rsid w:val="00BB2355"/>
    <w:rsid w:val="00BB4F24"/>
    <w:rsid w:val="00BB5C0B"/>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02285"/>
    <w:rsid w:val="00C113D1"/>
    <w:rsid w:val="00C1441E"/>
    <w:rsid w:val="00C15BD9"/>
    <w:rsid w:val="00C20941"/>
    <w:rsid w:val="00C2353D"/>
    <w:rsid w:val="00C25758"/>
    <w:rsid w:val="00C322E3"/>
    <w:rsid w:val="00C464A6"/>
    <w:rsid w:val="00C50D58"/>
    <w:rsid w:val="00C579EB"/>
    <w:rsid w:val="00C60AB3"/>
    <w:rsid w:val="00C6100A"/>
    <w:rsid w:val="00C61C22"/>
    <w:rsid w:val="00C678E4"/>
    <w:rsid w:val="00C73655"/>
    <w:rsid w:val="00C751A4"/>
    <w:rsid w:val="00C75B28"/>
    <w:rsid w:val="00C77DEF"/>
    <w:rsid w:val="00C80580"/>
    <w:rsid w:val="00C82A0C"/>
    <w:rsid w:val="00C82E3B"/>
    <w:rsid w:val="00C83644"/>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F42"/>
    <w:rsid w:val="00D03F7D"/>
    <w:rsid w:val="00D067B4"/>
    <w:rsid w:val="00D07573"/>
    <w:rsid w:val="00D07ABF"/>
    <w:rsid w:val="00D10690"/>
    <w:rsid w:val="00D14A70"/>
    <w:rsid w:val="00D16DE5"/>
    <w:rsid w:val="00D247D2"/>
    <w:rsid w:val="00D24C2E"/>
    <w:rsid w:val="00D25DD6"/>
    <w:rsid w:val="00D3162D"/>
    <w:rsid w:val="00D37D8D"/>
    <w:rsid w:val="00D42CEA"/>
    <w:rsid w:val="00D4775E"/>
    <w:rsid w:val="00D50A6B"/>
    <w:rsid w:val="00D52A20"/>
    <w:rsid w:val="00D52F9A"/>
    <w:rsid w:val="00D54849"/>
    <w:rsid w:val="00D55D8D"/>
    <w:rsid w:val="00D56CEB"/>
    <w:rsid w:val="00D57A71"/>
    <w:rsid w:val="00D65621"/>
    <w:rsid w:val="00D701B3"/>
    <w:rsid w:val="00D724AC"/>
    <w:rsid w:val="00D74214"/>
    <w:rsid w:val="00D74EE2"/>
    <w:rsid w:val="00D74F3B"/>
    <w:rsid w:val="00D75A96"/>
    <w:rsid w:val="00D80472"/>
    <w:rsid w:val="00D80A59"/>
    <w:rsid w:val="00D80E91"/>
    <w:rsid w:val="00D83A36"/>
    <w:rsid w:val="00D9320A"/>
    <w:rsid w:val="00D951E2"/>
    <w:rsid w:val="00D95BC4"/>
    <w:rsid w:val="00D96DA2"/>
    <w:rsid w:val="00DA09F1"/>
    <w:rsid w:val="00DA3934"/>
    <w:rsid w:val="00DA5447"/>
    <w:rsid w:val="00DB2130"/>
    <w:rsid w:val="00DB57CF"/>
    <w:rsid w:val="00DB60B3"/>
    <w:rsid w:val="00DC0AE0"/>
    <w:rsid w:val="00DC109A"/>
    <w:rsid w:val="00DC1F3F"/>
    <w:rsid w:val="00DC2C4A"/>
    <w:rsid w:val="00DC3066"/>
    <w:rsid w:val="00DC38A9"/>
    <w:rsid w:val="00DC6C03"/>
    <w:rsid w:val="00DC7CBE"/>
    <w:rsid w:val="00DD0007"/>
    <w:rsid w:val="00DD49D6"/>
    <w:rsid w:val="00DD54F6"/>
    <w:rsid w:val="00DD67E1"/>
    <w:rsid w:val="00DE0A91"/>
    <w:rsid w:val="00DE4F8E"/>
    <w:rsid w:val="00DF28A7"/>
    <w:rsid w:val="00DF419E"/>
    <w:rsid w:val="00DF47E0"/>
    <w:rsid w:val="00DF4EBD"/>
    <w:rsid w:val="00DF5ADC"/>
    <w:rsid w:val="00E00435"/>
    <w:rsid w:val="00E008E4"/>
    <w:rsid w:val="00E01763"/>
    <w:rsid w:val="00E01CBC"/>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58E9"/>
    <w:rsid w:val="00E665D8"/>
    <w:rsid w:val="00E66EFC"/>
    <w:rsid w:val="00E67F02"/>
    <w:rsid w:val="00E70FFB"/>
    <w:rsid w:val="00E71B4F"/>
    <w:rsid w:val="00E71BB8"/>
    <w:rsid w:val="00E72365"/>
    <w:rsid w:val="00E723DF"/>
    <w:rsid w:val="00E72E20"/>
    <w:rsid w:val="00E83A44"/>
    <w:rsid w:val="00E8577A"/>
    <w:rsid w:val="00E90C91"/>
    <w:rsid w:val="00E927EC"/>
    <w:rsid w:val="00E9598D"/>
    <w:rsid w:val="00EA41F9"/>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1CED"/>
    <w:rsid w:val="00F0301E"/>
    <w:rsid w:val="00F03695"/>
    <w:rsid w:val="00F05D32"/>
    <w:rsid w:val="00F071A3"/>
    <w:rsid w:val="00F10FC4"/>
    <w:rsid w:val="00F11DCA"/>
    <w:rsid w:val="00F122FA"/>
    <w:rsid w:val="00F1232A"/>
    <w:rsid w:val="00F1436E"/>
    <w:rsid w:val="00F151FB"/>
    <w:rsid w:val="00F162D0"/>
    <w:rsid w:val="00F16855"/>
    <w:rsid w:val="00F17719"/>
    <w:rsid w:val="00F20557"/>
    <w:rsid w:val="00F21823"/>
    <w:rsid w:val="00F409E9"/>
    <w:rsid w:val="00F45B2E"/>
    <w:rsid w:val="00F47202"/>
    <w:rsid w:val="00F47AA5"/>
    <w:rsid w:val="00F513D7"/>
    <w:rsid w:val="00F5221C"/>
    <w:rsid w:val="00F525E4"/>
    <w:rsid w:val="00F53D45"/>
    <w:rsid w:val="00F604C9"/>
    <w:rsid w:val="00F648CF"/>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C9B"/>
    <w:rsid w:val="00FB7160"/>
    <w:rsid w:val="00FB764A"/>
    <w:rsid w:val="00FC1D6B"/>
    <w:rsid w:val="00FC25AC"/>
    <w:rsid w:val="00FC4709"/>
    <w:rsid w:val="00FC5165"/>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localhost/Users/nvidrih/Desktop/Diploma/Diploma.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2.emf"/><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jpeg"/><Relationship Id="rId29" Type="http://schemas.microsoft.com/office/2007/relationships/hdphoto" Target="media/hdphoto4.wdp"/><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7.jpeg"/><Relationship Id="rId31" Type="http://schemas.microsoft.com/office/2007/relationships/hdphoto" Target="media/hdphoto5.wdp"/><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10.emf"/><Relationship Id="rId27" Type="http://schemas.microsoft.com/office/2007/relationships/hdphoto" Target="media/hdphoto3.wdp"/><Relationship Id="rId30" Type="http://schemas.openxmlformats.org/officeDocument/2006/relationships/image" Target="media/image15.png"/><Relationship Id="rId35" Type="http://schemas.openxmlformats.org/officeDocument/2006/relationships/image" Target="media/image19.png"/><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microsoft.com/office/2007/relationships/hdphoto" Target="media/hdphoto1.wdp"/><Relationship Id="rId25" Type="http://schemas.microsoft.com/office/2007/relationships/hdphoto" Target="media/hdphoto2.wdp"/><Relationship Id="rId33" Type="http://schemas.openxmlformats.org/officeDocument/2006/relationships/image" Target="media/image17.png"/><Relationship Id="rId38" Type="http://schemas.microsoft.com/office/2007/relationships/hdphoto" Target="media/hdphoto6.wdp"/></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A17F2836-B010-490A-8FA4-1A57947833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Navodila za izdelavo diplomske naloge FG</Template>
  <TotalTime>811</TotalTime>
  <Pages>39</Pages>
  <Words>13351</Words>
  <Characters>76105</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89278</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Doma</cp:lastModifiedBy>
  <cp:revision>81</cp:revision>
  <cp:lastPrinted>2016-04-15T06:22:00Z</cp:lastPrinted>
  <dcterms:created xsi:type="dcterms:W3CDTF">2016-08-17T18:25:00Z</dcterms:created>
  <dcterms:modified xsi:type="dcterms:W3CDTF">2016-08-21T20:06:00Z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
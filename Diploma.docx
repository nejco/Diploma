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eastAsia="sl-SI"/>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eastAsia="sl-SI"/>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Študent(</w:t>
            </w:r>
            <w:proofErr w:type="spellStart"/>
            <w:r w:rsidRPr="00AE3509">
              <w:t>ka</w:t>
            </w:r>
            <w:proofErr w:type="spellEnd"/>
            <w:r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w:t>
            </w:r>
            <w:proofErr w:type="spellStart"/>
            <w:r w:rsidRPr="00AE3509">
              <w:t>Verber</w:t>
            </w:r>
            <w:proofErr w:type="spellEnd"/>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eastAsia="sl-SI"/>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3512" w:rsidRPr="00F609B1" w:rsidRDefault="002C3512" w:rsidP="00F609B1">
                            <w:pPr>
                              <w:spacing w:after="240"/>
                              <w:rPr>
                                <w:b/>
                                <w:sz w:val="40"/>
                              </w:rPr>
                            </w:pPr>
                            <w:r w:rsidRPr="00F609B1">
                              <w:rPr>
                                <w:b/>
                                <w:sz w:val="40"/>
                              </w:rPr>
                              <w:t>Zahvala</w:t>
                            </w:r>
                          </w:p>
                          <w:p w14:paraId="243BBB34" w14:textId="3B0308F6" w:rsidR="002C3512" w:rsidRPr="00F609B1" w:rsidRDefault="002C3512" w:rsidP="00F609B1">
                            <w:pPr>
                              <w:rPr>
                                <w:i/>
                              </w:rPr>
                            </w:pPr>
                            <w:r w:rsidRPr="00F609B1">
                              <w:rPr>
                                <w:i/>
                              </w:rPr>
                              <w:t>Zahvaljujem se mentorju doc. dr. Domn</w:t>
                            </w:r>
                            <w:r>
                              <w:rPr>
                                <w:i/>
                              </w:rPr>
                              <w:t>u</w:t>
                            </w:r>
                            <w:r w:rsidRPr="00F609B1">
                              <w:rPr>
                                <w:i/>
                              </w:rPr>
                              <w:t xml:space="preserve"> </w:t>
                            </w:r>
                            <w:proofErr w:type="spellStart"/>
                            <w:r w:rsidRPr="00F609B1">
                              <w:rPr>
                                <w:i/>
                              </w:rPr>
                              <w:t>Verber</w:t>
                            </w:r>
                            <w:r>
                              <w:rPr>
                                <w:i/>
                              </w:rPr>
                              <w:t>ju</w:t>
                            </w:r>
                            <w:proofErr w:type="spellEnd"/>
                            <w:r w:rsidRPr="00F609B1">
                              <w:rPr>
                                <w:i/>
                              </w:rPr>
                              <w:t xml:space="preserve"> za vodenje in pomoč pri opravljanju diplomskega dela.</w:t>
                            </w:r>
                          </w:p>
                          <w:p w14:paraId="2B2F90D7" w14:textId="77777777" w:rsidR="002C3512" w:rsidRPr="00F609B1" w:rsidRDefault="002C3512" w:rsidP="00F609B1">
                            <w:pPr>
                              <w:rPr>
                                <w:i/>
                              </w:rPr>
                            </w:pPr>
                          </w:p>
                          <w:p w14:paraId="1DAD95E5" w14:textId="3B570096" w:rsidR="002C3512" w:rsidRPr="00F609B1" w:rsidRDefault="002C3512"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l,21600r21600,l216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" filled="f" stroked="f">
                <v:textbox>
                  <w:txbxContent>
                    <w:p w14:paraId="275C31BC" w14:textId="011952E6" w:rsidR="002C3512" w:rsidRPr="00F609B1" w:rsidRDefault="002C3512" w:rsidP="00F609B1">
                      <w:pPr>
                        <w:spacing w:after="240"/>
                        <w:rPr>
                          <w:b/>
                          <w:sz w:val="40"/>
                        </w:rPr>
                      </w:pPr>
                      <w:r w:rsidRPr="00F609B1">
                        <w:rPr>
                          <w:b/>
                          <w:sz w:val="40"/>
                        </w:rPr>
                        <w:t>Zahvala</w:t>
                      </w:r>
                    </w:p>
                    <w:p w14:paraId="243BBB34" w14:textId="3B0308F6" w:rsidR="002C3512" w:rsidRPr="00F609B1" w:rsidRDefault="002C3512" w:rsidP="00F609B1">
                      <w:pPr>
                        <w:rPr>
                          <w:i/>
                        </w:rPr>
                      </w:pPr>
                      <w:r w:rsidRPr="00F609B1">
                        <w:rPr>
                          <w:i/>
                        </w:rPr>
                        <w:t>Zahvaljujem se mentorju doc. dr. Domn</w:t>
                      </w:r>
                      <w:r>
                        <w:rPr>
                          <w:i/>
                        </w:rPr>
                        <w:t>u</w:t>
                      </w:r>
                      <w:r w:rsidRPr="00F609B1">
                        <w:rPr>
                          <w:i/>
                        </w:rPr>
                        <w:t xml:space="preserve"> </w:t>
                      </w:r>
                      <w:proofErr w:type="spellStart"/>
                      <w:r w:rsidRPr="00F609B1">
                        <w:rPr>
                          <w:i/>
                        </w:rPr>
                        <w:t>Verber</w:t>
                      </w:r>
                      <w:r>
                        <w:rPr>
                          <w:i/>
                        </w:rPr>
                        <w:t>ju</w:t>
                      </w:r>
                      <w:proofErr w:type="spellEnd"/>
                      <w:r w:rsidRPr="00F609B1">
                        <w:rPr>
                          <w:i/>
                        </w:rPr>
                        <w:t xml:space="preserve"> za vodenje in pomoč pri opravljanju diplomskega dela.</w:t>
                      </w:r>
                    </w:p>
                    <w:p w14:paraId="2B2F90D7" w14:textId="77777777" w:rsidR="002C3512" w:rsidRPr="00F609B1" w:rsidRDefault="002C3512" w:rsidP="00F609B1">
                      <w:pPr>
                        <w:rPr>
                          <w:i/>
                        </w:rPr>
                      </w:pPr>
                    </w:p>
                    <w:p w14:paraId="1DAD95E5" w14:textId="3B570096" w:rsidR="002C3512" w:rsidRPr="00F609B1" w:rsidRDefault="002C3512"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proofErr w:type="spellStart"/>
      <w:r w:rsidR="00087E70">
        <w:t>iOS</w:t>
      </w:r>
      <w:proofErr w:type="spellEnd"/>
      <w:r w:rsidR="00087E70">
        <w:t xml:space="preserve">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16F612"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w:t>
      </w:r>
      <w:proofErr w:type="spellStart"/>
      <w:r w:rsidR="0099392F">
        <w:rPr>
          <w:szCs w:val="32"/>
        </w:rPr>
        <w:t>Raspberry</w:t>
      </w:r>
      <w:proofErr w:type="spellEnd"/>
      <w:r w:rsidR="0099392F">
        <w:rPr>
          <w:szCs w:val="32"/>
        </w:rPr>
        <w:t xml:space="preserve">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w:t>
      </w:r>
      <w:proofErr w:type="spellStart"/>
      <w:r w:rsidR="0099392F">
        <w:rPr>
          <w:szCs w:val="32"/>
        </w:rPr>
        <w:t>iOS</w:t>
      </w:r>
      <w:proofErr w:type="spellEnd"/>
      <w:r w:rsidR="0099392F">
        <w:rPr>
          <w:szCs w:val="32"/>
        </w:rPr>
        <w:t xml:space="preserve">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w:t>
      </w:r>
      <w:proofErr w:type="spellStart"/>
      <w:r w:rsidR="0099392F">
        <w:rPr>
          <w:szCs w:val="32"/>
        </w:rPr>
        <w:t>iBeacon</w:t>
      </w:r>
      <w:proofErr w:type="spellEnd"/>
      <w:r w:rsidR="0099392F">
        <w:rPr>
          <w:szCs w:val="32"/>
        </w:rPr>
        <w:t xml:space="preserve"> tehnologije.</w:t>
      </w:r>
      <w:r w:rsidR="00362B0E">
        <w:rPr>
          <w:szCs w:val="32"/>
        </w:rPr>
        <w:t xml:space="preserve"> </w:t>
      </w:r>
      <w:r w:rsidR="00DE20D1">
        <w:t>Opisali smo izzive</w:t>
      </w:r>
      <w:r w:rsidR="00C43BC5">
        <w:t xml:space="preserve"> interneta stvari</w:t>
      </w:r>
      <w:r w:rsidR="00D44C5C">
        <w:t xml:space="preserve"> </w:t>
      </w:r>
      <w:r w:rsidR="000416A2">
        <w:t>in</w:t>
      </w:r>
      <w:r w:rsidR="00DE20D1">
        <w:t xml:space="preserve"> predlagali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4B2003E2" w:rsidR="00154F5C" w:rsidRPr="00A248AD" w:rsidRDefault="00DC5801" w:rsidP="00154F5C">
      <w:pPr>
        <w:rPr>
          <w:lang w:val="en-GB"/>
        </w:rPr>
      </w:pPr>
      <w:r w:rsidRPr="00A248AD">
        <w:rPr>
          <w:b/>
          <w:lang w:val="en-GB"/>
        </w:rPr>
        <w:t>Key words</w:t>
      </w:r>
      <w:r w:rsidR="00154F5C" w:rsidRPr="00A248AD">
        <w:rPr>
          <w:lang w:val="en-GB"/>
        </w:rPr>
        <w:t xml:space="preserve">: </w:t>
      </w:r>
      <w:proofErr w:type="spellStart"/>
      <w:r w:rsidR="007001D3" w:rsidRPr="00A248AD">
        <w:rPr>
          <w:lang w:val="en-GB"/>
        </w:rPr>
        <w:t>IoT</w:t>
      </w:r>
      <w:proofErr w:type="spellEnd"/>
      <w:r w:rsidR="007001D3" w:rsidRPr="00A248AD">
        <w:rPr>
          <w:lang w:val="en-GB"/>
        </w:rPr>
        <w:t>, open source, smart home</w:t>
      </w:r>
      <w:r w:rsidR="00087E70" w:rsidRPr="00A248AD">
        <w:rPr>
          <w:lang w:val="en-GB"/>
        </w:rPr>
        <w:t>,</w:t>
      </w:r>
      <w:r w:rsidR="007001D3" w:rsidRPr="00A248AD">
        <w:rPr>
          <w:lang w:val="en-GB"/>
        </w:rPr>
        <w:t xml:space="preserve"> </w:t>
      </w:r>
      <w:proofErr w:type="spellStart"/>
      <w:r w:rsidR="00087E70" w:rsidRPr="00A248AD">
        <w:rPr>
          <w:lang w:val="en-GB"/>
        </w:rPr>
        <w:t>iOS</w:t>
      </w:r>
      <w:proofErr w:type="spellEnd"/>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37F82CE1"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xml:space="preserve">. We develop smart home system based on Raspberry Pi companion </w:t>
      </w:r>
      <w:proofErr w:type="spellStart"/>
      <w:r w:rsidRPr="00A248AD">
        <w:rPr>
          <w:szCs w:val="32"/>
          <w:lang w:val="en-GB"/>
        </w:rPr>
        <w:t>iOS</w:t>
      </w:r>
      <w:proofErr w:type="spellEnd"/>
      <w:r w:rsidRPr="00A248AD">
        <w:rPr>
          <w:szCs w:val="32"/>
          <w:lang w:val="en-GB"/>
        </w:rPr>
        <w:t xml:space="preserve">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w:t>
      </w:r>
      <w:proofErr w:type="spellStart"/>
      <w:r w:rsidRPr="00A248AD">
        <w:rPr>
          <w:szCs w:val="32"/>
          <w:lang w:val="en-GB"/>
        </w:rPr>
        <w:t>iBeacon</w:t>
      </w:r>
      <w:proofErr w:type="spellEnd"/>
      <w:r w:rsidRPr="00A248AD">
        <w:rPr>
          <w:szCs w:val="32"/>
          <w:lang w:val="en-GB"/>
        </w:rPr>
        <w:t xml:space="preserve"> tec</w:t>
      </w:r>
      <w:r w:rsidR="00A248AD">
        <w:rPr>
          <w:szCs w:val="32"/>
          <w:lang w:val="en-GB"/>
        </w:rPr>
        <w:t xml:space="preserve">hnology for automation. We present some </w:t>
      </w:r>
      <w:r w:rsidRPr="00A248AD">
        <w:rPr>
          <w:szCs w:val="32"/>
          <w:lang w:val="en-GB"/>
        </w:rPr>
        <w:t>challenges internet of things is facing and describe our idea for smart home that came along researches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5EAD2EF5" w14:textId="7E879932" w:rsidR="002B38D9" w:rsidRPr="00AE3509" w:rsidRDefault="002B38D9" w:rsidP="0047726A">
      <w:pPr>
        <w:rPr>
          <w:b/>
          <w:sz w:val="32"/>
          <w:szCs w:val="32"/>
        </w:rPr>
      </w:pPr>
      <w:r w:rsidRPr="00AE3509">
        <w:rPr>
          <w:b/>
          <w:sz w:val="32"/>
          <w:szCs w:val="32"/>
        </w:rPr>
        <w:lastRenderedPageBreak/>
        <w:t>KAZALO</w:t>
      </w:r>
    </w:p>
    <w:sdt>
      <w:sdtPr>
        <w:rPr>
          <w:rFonts w:ascii="Arial" w:hAnsi="Arial"/>
          <w:b w:val="0"/>
          <w:bCs w:val="0"/>
          <w:sz w:val="22"/>
          <w:szCs w:val="22"/>
        </w:rPr>
        <w:id w:val="999536709"/>
        <w:docPartObj>
          <w:docPartGallery w:val="Table of Contents"/>
          <w:docPartUnique/>
        </w:docPartObj>
      </w:sdtPr>
      <w:sdtEndPr>
        <w:rPr>
          <w:noProof/>
        </w:rPr>
      </w:sdtEndPr>
      <w:sdtContent>
        <w:p w14:paraId="5087E975" w14:textId="77777777" w:rsidR="00DD1B5C"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33940" w:history="1">
            <w:r w:rsidRPr="00205246">
              <w:rPr>
                <w:rStyle w:val="Hyperlink"/>
                <w:noProof/>
              </w:rPr>
              <w:t>1</w:t>
            </w:r>
            <w:r>
              <w:rPr>
                <w:rFonts w:eastAsiaTheme="minorEastAsia" w:cstheme="minorBidi"/>
                <w:b w:val="0"/>
                <w:bCs w:val="0"/>
                <w:noProof/>
                <w:lang w:val="en-US"/>
              </w:rPr>
              <w:tab/>
            </w:r>
            <w:r w:rsidRPr="00205246">
              <w:rPr>
                <w:rStyle w:val="Hyperlink"/>
                <w:noProof/>
              </w:rPr>
              <w:t>UVOD</w:t>
            </w:r>
            <w:r>
              <w:rPr>
                <w:noProof/>
                <w:webHidden/>
              </w:rPr>
              <w:tab/>
            </w:r>
            <w:r>
              <w:rPr>
                <w:noProof/>
                <w:webHidden/>
              </w:rPr>
              <w:fldChar w:fldCharType="begin"/>
            </w:r>
            <w:r>
              <w:rPr>
                <w:noProof/>
                <w:webHidden/>
              </w:rPr>
              <w:instrText xml:space="preserve"> PAGEREF _Toc459633940 \h </w:instrText>
            </w:r>
            <w:r>
              <w:rPr>
                <w:noProof/>
                <w:webHidden/>
              </w:rPr>
            </w:r>
            <w:r>
              <w:rPr>
                <w:noProof/>
                <w:webHidden/>
              </w:rPr>
              <w:fldChar w:fldCharType="separate"/>
            </w:r>
            <w:r>
              <w:rPr>
                <w:noProof/>
                <w:webHidden/>
              </w:rPr>
              <w:t>1</w:t>
            </w:r>
            <w:r>
              <w:rPr>
                <w:noProof/>
                <w:webHidden/>
              </w:rPr>
              <w:fldChar w:fldCharType="end"/>
            </w:r>
          </w:hyperlink>
        </w:p>
        <w:p w14:paraId="09141FD9" w14:textId="77777777" w:rsidR="00DD1B5C" w:rsidRDefault="002C3512">
          <w:pPr>
            <w:pStyle w:val="TOC1"/>
            <w:tabs>
              <w:tab w:val="left" w:pos="440"/>
              <w:tab w:val="right" w:leader="dot" w:pos="8772"/>
            </w:tabs>
            <w:rPr>
              <w:rFonts w:eastAsiaTheme="minorEastAsia" w:cstheme="minorBidi"/>
              <w:b w:val="0"/>
              <w:bCs w:val="0"/>
              <w:noProof/>
              <w:lang w:val="en-US"/>
            </w:rPr>
          </w:pPr>
          <w:hyperlink w:anchor="_Toc459633941" w:history="1">
            <w:r w:rsidR="00DD1B5C" w:rsidRPr="00205246">
              <w:rPr>
                <w:rStyle w:val="Hyperlink"/>
                <w:noProof/>
              </w:rPr>
              <w:t>2</w:t>
            </w:r>
            <w:r w:rsidR="00DD1B5C">
              <w:rPr>
                <w:rFonts w:eastAsiaTheme="minorEastAsia" w:cstheme="minorBidi"/>
                <w:b w:val="0"/>
                <w:bCs w:val="0"/>
                <w:noProof/>
                <w:lang w:val="en-US"/>
              </w:rPr>
              <w:tab/>
            </w:r>
            <w:r w:rsidR="00DD1B5C" w:rsidRPr="00205246">
              <w:rPr>
                <w:rStyle w:val="Hyperlink"/>
                <w:noProof/>
              </w:rPr>
              <w:t>Pametna hiša</w:t>
            </w:r>
            <w:r w:rsidR="00DD1B5C">
              <w:rPr>
                <w:noProof/>
                <w:webHidden/>
              </w:rPr>
              <w:tab/>
            </w:r>
            <w:r w:rsidR="00DD1B5C">
              <w:rPr>
                <w:noProof/>
                <w:webHidden/>
              </w:rPr>
              <w:fldChar w:fldCharType="begin"/>
            </w:r>
            <w:r w:rsidR="00DD1B5C">
              <w:rPr>
                <w:noProof/>
                <w:webHidden/>
              </w:rPr>
              <w:instrText xml:space="preserve"> PAGEREF _Toc459633941 \h </w:instrText>
            </w:r>
            <w:r w:rsidR="00DD1B5C">
              <w:rPr>
                <w:noProof/>
                <w:webHidden/>
              </w:rPr>
            </w:r>
            <w:r w:rsidR="00DD1B5C">
              <w:rPr>
                <w:noProof/>
                <w:webHidden/>
              </w:rPr>
              <w:fldChar w:fldCharType="separate"/>
            </w:r>
            <w:r w:rsidR="00DD1B5C">
              <w:rPr>
                <w:noProof/>
                <w:webHidden/>
              </w:rPr>
              <w:t>2</w:t>
            </w:r>
            <w:r w:rsidR="00DD1B5C">
              <w:rPr>
                <w:noProof/>
                <w:webHidden/>
              </w:rPr>
              <w:fldChar w:fldCharType="end"/>
            </w:r>
          </w:hyperlink>
        </w:p>
        <w:p w14:paraId="64168259"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42" w:history="1">
            <w:r w:rsidR="00DD1B5C" w:rsidRPr="00205246">
              <w:rPr>
                <w:rStyle w:val="Hyperlink"/>
                <w:noProof/>
              </w:rPr>
              <w:t>2.1</w:t>
            </w:r>
            <w:r w:rsidR="00DD1B5C">
              <w:rPr>
                <w:rFonts w:eastAsiaTheme="minorEastAsia" w:cstheme="minorBidi"/>
                <w:b w:val="0"/>
                <w:bCs w:val="0"/>
                <w:noProof/>
                <w:sz w:val="24"/>
                <w:szCs w:val="24"/>
                <w:lang w:val="en-US"/>
              </w:rPr>
              <w:tab/>
            </w:r>
            <w:r w:rsidR="00DD1B5C" w:rsidRPr="00205246">
              <w:rPr>
                <w:rStyle w:val="Hyperlink"/>
                <w:noProof/>
              </w:rPr>
              <w:t>IoT</w:t>
            </w:r>
            <w:r w:rsidR="00DD1B5C">
              <w:rPr>
                <w:noProof/>
                <w:webHidden/>
              </w:rPr>
              <w:tab/>
            </w:r>
            <w:r w:rsidR="00DD1B5C">
              <w:rPr>
                <w:noProof/>
                <w:webHidden/>
              </w:rPr>
              <w:fldChar w:fldCharType="begin"/>
            </w:r>
            <w:r w:rsidR="00DD1B5C">
              <w:rPr>
                <w:noProof/>
                <w:webHidden/>
              </w:rPr>
              <w:instrText xml:space="preserve"> PAGEREF _Toc459633942 \h </w:instrText>
            </w:r>
            <w:r w:rsidR="00DD1B5C">
              <w:rPr>
                <w:noProof/>
                <w:webHidden/>
              </w:rPr>
            </w:r>
            <w:r w:rsidR="00DD1B5C">
              <w:rPr>
                <w:noProof/>
                <w:webHidden/>
              </w:rPr>
              <w:fldChar w:fldCharType="separate"/>
            </w:r>
            <w:r w:rsidR="00DD1B5C">
              <w:rPr>
                <w:noProof/>
                <w:webHidden/>
              </w:rPr>
              <w:t>3</w:t>
            </w:r>
            <w:r w:rsidR="00DD1B5C">
              <w:rPr>
                <w:noProof/>
                <w:webHidden/>
              </w:rPr>
              <w:fldChar w:fldCharType="end"/>
            </w:r>
          </w:hyperlink>
        </w:p>
        <w:p w14:paraId="4E938B37"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43" w:history="1">
            <w:r w:rsidR="00DD1B5C" w:rsidRPr="00205246">
              <w:rPr>
                <w:rStyle w:val="Hyperlink"/>
                <w:noProof/>
              </w:rPr>
              <w:t>2.2</w:t>
            </w:r>
            <w:r w:rsidR="00DD1B5C">
              <w:rPr>
                <w:rFonts w:eastAsiaTheme="minorEastAsia" w:cstheme="minorBidi"/>
                <w:b w:val="0"/>
                <w:bCs w:val="0"/>
                <w:noProof/>
                <w:sz w:val="24"/>
                <w:szCs w:val="24"/>
                <w:lang w:val="en-US"/>
              </w:rPr>
              <w:tab/>
            </w:r>
            <w:r w:rsidR="00DD1B5C" w:rsidRPr="00205246">
              <w:rPr>
                <w:rStyle w:val="Hyperlink"/>
                <w:noProof/>
              </w:rPr>
              <w:t>Arhitektura IoT sistemov</w:t>
            </w:r>
            <w:r w:rsidR="00DD1B5C">
              <w:rPr>
                <w:noProof/>
                <w:webHidden/>
              </w:rPr>
              <w:tab/>
            </w:r>
            <w:r w:rsidR="00DD1B5C">
              <w:rPr>
                <w:noProof/>
                <w:webHidden/>
              </w:rPr>
              <w:fldChar w:fldCharType="begin"/>
            </w:r>
            <w:r w:rsidR="00DD1B5C">
              <w:rPr>
                <w:noProof/>
                <w:webHidden/>
              </w:rPr>
              <w:instrText xml:space="preserve"> PAGEREF _Toc459633943 \h </w:instrText>
            </w:r>
            <w:r w:rsidR="00DD1B5C">
              <w:rPr>
                <w:noProof/>
                <w:webHidden/>
              </w:rPr>
            </w:r>
            <w:r w:rsidR="00DD1B5C">
              <w:rPr>
                <w:noProof/>
                <w:webHidden/>
              </w:rPr>
              <w:fldChar w:fldCharType="separate"/>
            </w:r>
            <w:r w:rsidR="00DD1B5C">
              <w:rPr>
                <w:noProof/>
                <w:webHidden/>
              </w:rPr>
              <w:t>4</w:t>
            </w:r>
            <w:r w:rsidR="00DD1B5C">
              <w:rPr>
                <w:noProof/>
                <w:webHidden/>
              </w:rPr>
              <w:fldChar w:fldCharType="end"/>
            </w:r>
          </w:hyperlink>
        </w:p>
        <w:p w14:paraId="0D5092A0"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44" w:history="1">
            <w:r w:rsidR="00DD1B5C" w:rsidRPr="00205246">
              <w:rPr>
                <w:rStyle w:val="Hyperlink"/>
                <w:noProof/>
              </w:rPr>
              <w:t>2.3</w:t>
            </w:r>
            <w:r w:rsidR="00DD1B5C">
              <w:rPr>
                <w:rFonts w:eastAsiaTheme="minorEastAsia" w:cstheme="minorBidi"/>
                <w:b w:val="0"/>
                <w:bCs w:val="0"/>
                <w:noProof/>
                <w:sz w:val="24"/>
                <w:szCs w:val="24"/>
                <w:lang w:val="en-US"/>
              </w:rPr>
              <w:tab/>
            </w:r>
            <w:r w:rsidR="00DD1B5C" w:rsidRPr="00205246">
              <w:rPr>
                <w:rStyle w:val="Hyperlink"/>
                <w:noProof/>
              </w:rPr>
              <w:t>Komunikacijski protokoli IoT naprav</w:t>
            </w:r>
            <w:r w:rsidR="00DD1B5C">
              <w:rPr>
                <w:noProof/>
                <w:webHidden/>
              </w:rPr>
              <w:tab/>
            </w:r>
            <w:r w:rsidR="00DD1B5C">
              <w:rPr>
                <w:noProof/>
                <w:webHidden/>
              </w:rPr>
              <w:fldChar w:fldCharType="begin"/>
            </w:r>
            <w:r w:rsidR="00DD1B5C">
              <w:rPr>
                <w:noProof/>
                <w:webHidden/>
              </w:rPr>
              <w:instrText xml:space="preserve"> PAGEREF _Toc459633944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6715CF33"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45" w:history="1">
            <w:r w:rsidR="00DD1B5C" w:rsidRPr="00205246">
              <w:rPr>
                <w:rStyle w:val="Hyperlink"/>
                <w:noProof/>
              </w:rPr>
              <w:t>2.3.1</w:t>
            </w:r>
            <w:r w:rsidR="00DD1B5C">
              <w:rPr>
                <w:rFonts w:eastAsiaTheme="minorEastAsia" w:cstheme="minorBidi"/>
                <w:noProof/>
                <w:sz w:val="24"/>
                <w:szCs w:val="24"/>
                <w:lang w:val="en-US"/>
              </w:rPr>
              <w:tab/>
            </w:r>
            <w:r w:rsidR="00DD1B5C" w:rsidRPr="00205246">
              <w:rPr>
                <w:rStyle w:val="Hyperlink"/>
                <w:noProof/>
              </w:rPr>
              <w:t>TCP/IP</w:t>
            </w:r>
            <w:r w:rsidR="00DD1B5C">
              <w:rPr>
                <w:noProof/>
                <w:webHidden/>
              </w:rPr>
              <w:tab/>
            </w:r>
            <w:r w:rsidR="00DD1B5C">
              <w:rPr>
                <w:noProof/>
                <w:webHidden/>
              </w:rPr>
              <w:fldChar w:fldCharType="begin"/>
            </w:r>
            <w:r w:rsidR="00DD1B5C">
              <w:rPr>
                <w:noProof/>
                <w:webHidden/>
              </w:rPr>
              <w:instrText xml:space="preserve"> PAGEREF _Toc459633945 \h </w:instrText>
            </w:r>
            <w:r w:rsidR="00DD1B5C">
              <w:rPr>
                <w:noProof/>
                <w:webHidden/>
              </w:rPr>
            </w:r>
            <w:r w:rsidR="00DD1B5C">
              <w:rPr>
                <w:noProof/>
                <w:webHidden/>
              </w:rPr>
              <w:fldChar w:fldCharType="separate"/>
            </w:r>
            <w:r w:rsidR="00DD1B5C">
              <w:rPr>
                <w:noProof/>
                <w:webHidden/>
              </w:rPr>
              <w:t>5</w:t>
            </w:r>
            <w:r w:rsidR="00DD1B5C">
              <w:rPr>
                <w:noProof/>
                <w:webHidden/>
              </w:rPr>
              <w:fldChar w:fldCharType="end"/>
            </w:r>
          </w:hyperlink>
        </w:p>
        <w:p w14:paraId="4ABAD7E1"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46" w:history="1">
            <w:r w:rsidR="00DD1B5C" w:rsidRPr="00205246">
              <w:rPr>
                <w:rStyle w:val="Hyperlink"/>
                <w:noProof/>
              </w:rPr>
              <w:t>2.3.2</w:t>
            </w:r>
            <w:r w:rsidR="00DD1B5C">
              <w:rPr>
                <w:rFonts w:eastAsiaTheme="minorEastAsia" w:cstheme="minorBidi"/>
                <w:noProof/>
                <w:sz w:val="24"/>
                <w:szCs w:val="24"/>
                <w:lang w:val="en-US"/>
              </w:rPr>
              <w:tab/>
            </w:r>
            <w:r w:rsidR="00DD1B5C" w:rsidRPr="00205246">
              <w:rPr>
                <w:rStyle w:val="Hyperlink"/>
                <w:noProof/>
              </w:rPr>
              <w:t>Bluetooth in iBeacon</w:t>
            </w:r>
            <w:r w:rsidR="00DD1B5C">
              <w:rPr>
                <w:noProof/>
                <w:webHidden/>
              </w:rPr>
              <w:tab/>
            </w:r>
            <w:r w:rsidR="00DD1B5C">
              <w:rPr>
                <w:noProof/>
                <w:webHidden/>
              </w:rPr>
              <w:fldChar w:fldCharType="begin"/>
            </w:r>
            <w:r w:rsidR="00DD1B5C">
              <w:rPr>
                <w:noProof/>
                <w:webHidden/>
              </w:rPr>
              <w:instrText xml:space="preserve"> PAGEREF _Toc459633946 \h </w:instrText>
            </w:r>
            <w:r w:rsidR="00DD1B5C">
              <w:rPr>
                <w:noProof/>
                <w:webHidden/>
              </w:rPr>
            </w:r>
            <w:r w:rsidR="00DD1B5C">
              <w:rPr>
                <w:noProof/>
                <w:webHidden/>
              </w:rPr>
              <w:fldChar w:fldCharType="separate"/>
            </w:r>
            <w:r w:rsidR="00DD1B5C">
              <w:rPr>
                <w:noProof/>
                <w:webHidden/>
              </w:rPr>
              <w:t>6</w:t>
            </w:r>
            <w:r w:rsidR="00DD1B5C">
              <w:rPr>
                <w:noProof/>
                <w:webHidden/>
              </w:rPr>
              <w:fldChar w:fldCharType="end"/>
            </w:r>
          </w:hyperlink>
        </w:p>
        <w:p w14:paraId="7CF8B258"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47" w:history="1">
            <w:r w:rsidR="00DD1B5C" w:rsidRPr="00205246">
              <w:rPr>
                <w:rStyle w:val="Hyperlink"/>
                <w:noProof/>
              </w:rPr>
              <w:t>2.3.3</w:t>
            </w:r>
            <w:r w:rsidR="00DD1B5C">
              <w:rPr>
                <w:rFonts w:eastAsiaTheme="minorEastAsia" w:cstheme="minorBidi"/>
                <w:noProof/>
                <w:sz w:val="24"/>
                <w:szCs w:val="24"/>
                <w:lang w:val="en-US"/>
              </w:rPr>
              <w:tab/>
            </w:r>
            <w:r w:rsidR="00DD1B5C" w:rsidRPr="00205246">
              <w:rPr>
                <w:rStyle w:val="Hyperlink"/>
                <w:noProof/>
              </w:rPr>
              <w:t>ZigBee</w:t>
            </w:r>
            <w:r w:rsidR="00DD1B5C">
              <w:rPr>
                <w:noProof/>
                <w:webHidden/>
              </w:rPr>
              <w:tab/>
            </w:r>
            <w:r w:rsidR="00DD1B5C">
              <w:rPr>
                <w:noProof/>
                <w:webHidden/>
              </w:rPr>
              <w:fldChar w:fldCharType="begin"/>
            </w:r>
            <w:r w:rsidR="00DD1B5C">
              <w:rPr>
                <w:noProof/>
                <w:webHidden/>
              </w:rPr>
              <w:instrText xml:space="preserve"> PAGEREF _Toc459633947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6BDED17A"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48" w:history="1">
            <w:r w:rsidR="00DD1B5C" w:rsidRPr="00205246">
              <w:rPr>
                <w:rStyle w:val="Hyperlink"/>
                <w:noProof/>
              </w:rPr>
              <w:t>2.3.4</w:t>
            </w:r>
            <w:r w:rsidR="00DD1B5C">
              <w:rPr>
                <w:rFonts w:eastAsiaTheme="minorEastAsia" w:cstheme="minorBidi"/>
                <w:noProof/>
                <w:sz w:val="24"/>
                <w:szCs w:val="24"/>
                <w:lang w:val="en-US"/>
              </w:rPr>
              <w:tab/>
            </w:r>
            <w:r w:rsidR="00DD1B5C" w:rsidRPr="00205246">
              <w:rPr>
                <w:rStyle w:val="Hyperlink"/>
                <w:noProof/>
              </w:rPr>
              <w:t>Z-Wave</w:t>
            </w:r>
            <w:r w:rsidR="00DD1B5C">
              <w:rPr>
                <w:noProof/>
                <w:webHidden/>
              </w:rPr>
              <w:tab/>
            </w:r>
            <w:r w:rsidR="00DD1B5C">
              <w:rPr>
                <w:noProof/>
                <w:webHidden/>
              </w:rPr>
              <w:fldChar w:fldCharType="begin"/>
            </w:r>
            <w:r w:rsidR="00DD1B5C">
              <w:rPr>
                <w:noProof/>
                <w:webHidden/>
              </w:rPr>
              <w:instrText xml:space="preserve"> PAGEREF _Toc459633948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5E172ABB"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49" w:history="1">
            <w:r w:rsidR="00DD1B5C" w:rsidRPr="00205246">
              <w:rPr>
                <w:rStyle w:val="Hyperlink"/>
                <w:noProof/>
              </w:rPr>
              <w:t>2.4</w:t>
            </w:r>
            <w:r w:rsidR="00DD1B5C">
              <w:rPr>
                <w:rFonts w:eastAsiaTheme="minorEastAsia" w:cstheme="minorBidi"/>
                <w:b w:val="0"/>
                <w:bCs w:val="0"/>
                <w:noProof/>
                <w:sz w:val="24"/>
                <w:szCs w:val="24"/>
                <w:lang w:val="en-US"/>
              </w:rPr>
              <w:tab/>
            </w:r>
            <w:r w:rsidR="00DD1B5C" w:rsidRPr="00205246">
              <w:rPr>
                <w:rStyle w:val="Hyperlink"/>
                <w:noProof/>
              </w:rPr>
              <w:t>Obstoječe rešitve</w:t>
            </w:r>
            <w:r w:rsidR="00DD1B5C">
              <w:rPr>
                <w:noProof/>
                <w:webHidden/>
              </w:rPr>
              <w:tab/>
            </w:r>
            <w:r w:rsidR="00DD1B5C">
              <w:rPr>
                <w:noProof/>
                <w:webHidden/>
              </w:rPr>
              <w:fldChar w:fldCharType="begin"/>
            </w:r>
            <w:r w:rsidR="00DD1B5C">
              <w:rPr>
                <w:noProof/>
                <w:webHidden/>
              </w:rPr>
              <w:instrText xml:space="preserve"> PAGEREF _Toc459633949 \h </w:instrText>
            </w:r>
            <w:r w:rsidR="00DD1B5C">
              <w:rPr>
                <w:noProof/>
                <w:webHidden/>
              </w:rPr>
            </w:r>
            <w:r w:rsidR="00DD1B5C">
              <w:rPr>
                <w:noProof/>
                <w:webHidden/>
              </w:rPr>
              <w:fldChar w:fldCharType="separate"/>
            </w:r>
            <w:r w:rsidR="00DD1B5C">
              <w:rPr>
                <w:noProof/>
                <w:webHidden/>
              </w:rPr>
              <w:t>7</w:t>
            </w:r>
            <w:r w:rsidR="00DD1B5C">
              <w:rPr>
                <w:noProof/>
                <w:webHidden/>
              </w:rPr>
              <w:fldChar w:fldCharType="end"/>
            </w:r>
          </w:hyperlink>
        </w:p>
        <w:p w14:paraId="39CF3A0D"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50" w:history="1">
            <w:r w:rsidR="00DD1B5C" w:rsidRPr="00205246">
              <w:rPr>
                <w:rStyle w:val="Hyperlink"/>
                <w:noProof/>
              </w:rPr>
              <w:t>2.5</w:t>
            </w:r>
            <w:r w:rsidR="00DD1B5C">
              <w:rPr>
                <w:rFonts w:eastAsiaTheme="minorEastAsia" w:cstheme="minorBidi"/>
                <w:b w:val="0"/>
                <w:bCs w:val="0"/>
                <w:noProof/>
                <w:sz w:val="24"/>
                <w:szCs w:val="24"/>
                <w:lang w:val="en-US"/>
              </w:rPr>
              <w:tab/>
            </w:r>
            <w:r w:rsidR="00DD1B5C" w:rsidRPr="00205246">
              <w:rPr>
                <w:rStyle w:val="Hyperlink"/>
                <w:noProof/>
              </w:rPr>
              <w:t>Pametna mesta</w:t>
            </w:r>
            <w:r w:rsidR="00DD1B5C">
              <w:rPr>
                <w:noProof/>
                <w:webHidden/>
              </w:rPr>
              <w:tab/>
            </w:r>
            <w:r w:rsidR="00DD1B5C">
              <w:rPr>
                <w:noProof/>
                <w:webHidden/>
              </w:rPr>
              <w:fldChar w:fldCharType="begin"/>
            </w:r>
            <w:r w:rsidR="00DD1B5C">
              <w:rPr>
                <w:noProof/>
                <w:webHidden/>
              </w:rPr>
              <w:instrText xml:space="preserve"> PAGEREF _Toc459633950 \h </w:instrText>
            </w:r>
            <w:r w:rsidR="00DD1B5C">
              <w:rPr>
                <w:noProof/>
                <w:webHidden/>
              </w:rPr>
            </w:r>
            <w:r w:rsidR="00DD1B5C">
              <w:rPr>
                <w:noProof/>
                <w:webHidden/>
              </w:rPr>
              <w:fldChar w:fldCharType="separate"/>
            </w:r>
            <w:r w:rsidR="00DD1B5C">
              <w:rPr>
                <w:noProof/>
                <w:webHidden/>
              </w:rPr>
              <w:t>10</w:t>
            </w:r>
            <w:r w:rsidR="00DD1B5C">
              <w:rPr>
                <w:noProof/>
                <w:webHidden/>
              </w:rPr>
              <w:fldChar w:fldCharType="end"/>
            </w:r>
          </w:hyperlink>
        </w:p>
        <w:p w14:paraId="5DF2D0B3" w14:textId="77777777" w:rsidR="00DD1B5C" w:rsidRDefault="002C3512">
          <w:pPr>
            <w:pStyle w:val="TOC1"/>
            <w:tabs>
              <w:tab w:val="left" w:pos="440"/>
              <w:tab w:val="right" w:leader="dot" w:pos="8772"/>
            </w:tabs>
            <w:rPr>
              <w:rFonts w:eastAsiaTheme="minorEastAsia" w:cstheme="minorBidi"/>
              <w:b w:val="0"/>
              <w:bCs w:val="0"/>
              <w:noProof/>
              <w:lang w:val="en-US"/>
            </w:rPr>
          </w:pPr>
          <w:hyperlink w:anchor="_Toc459633951" w:history="1">
            <w:r w:rsidR="00DD1B5C" w:rsidRPr="00205246">
              <w:rPr>
                <w:rStyle w:val="Hyperlink"/>
                <w:noProof/>
              </w:rPr>
              <w:t>3</w:t>
            </w:r>
            <w:r w:rsidR="00DD1B5C">
              <w:rPr>
                <w:rFonts w:eastAsiaTheme="minorEastAsia" w:cstheme="minorBidi"/>
                <w:b w:val="0"/>
                <w:bCs w:val="0"/>
                <w:noProof/>
                <w:lang w:val="en-US"/>
              </w:rPr>
              <w:tab/>
            </w:r>
            <w:r w:rsidR="00DD1B5C" w:rsidRPr="00205246">
              <w:rPr>
                <w:rStyle w:val="Hyperlink"/>
                <w:noProof/>
              </w:rPr>
              <w:t>Odprta koda</w:t>
            </w:r>
            <w:r w:rsidR="00DD1B5C">
              <w:rPr>
                <w:noProof/>
                <w:webHidden/>
              </w:rPr>
              <w:tab/>
            </w:r>
            <w:r w:rsidR="00DD1B5C">
              <w:rPr>
                <w:noProof/>
                <w:webHidden/>
              </w:rPr>
              <w:fldChar w:fldCharType="begin"/>
            </w:r>
            <w:r w:rsidR="00DD1B5C">
              <w:rPr>
                <w:noProof/>
                <w:webHidden/>
              </w:rPr>
              <w:instrText xml:space="preserve"> PAGEREF _Toc459633951 \h </w:instrText>
            </w:r>
            <w:r w:rsidR="00DD1B5C">
              <w:rPr>
                <w:noProof/>
                <w:webHidden/>
              </w:rPr>
            </w:r>
            <w:r w:rsidR="00DD1B5C">
              <w:rPr>
                <w:noProof/>
                <w:webHidden/>
              </w:rPr>
              <w:fldChar w:fldCharType="separate"/>
            </w:r>
            <w:r w:rsidR="00DD1B5C">
              <w:rPr>
                <w:noProof/>
                <w:webHidden/>
              </w:rPr>
              <w:t>11</w:t>
            </w:r>
            <w:r w:rsidR="00DD1B5C">
              <w:rPr>
                <w:noProof/>
                <w:webHidden/>
              </w:rPr>
              <w:fldChar w:fldCharType="end"/>
            </w:r>
          </w:hyperlink>
        </w:p>
        <w:p w14:paraId="473D43E9" w14:textId="77777777" w:rsidR="00DD1B5C" w:rsidRDefault="002C3512">
          <w:pPr>
            <w:pStyle w:val="TOC1"/>
            <w:tabs>
              <w:tab w:val="left" w:pos="440"/>
              <w:tab w:val="right" w:leader="dot" w:pos="8772"/>
            </w:tabs>
            <w:rPr>
              <w:rFonts w:eastAsiaTheme="minorEastAsia" w:cstheme="minorBidi"/>
              <w:b w:val="0"/>
              <w:bCs w:val="0"/>
              <w:noProof/>
              <w:lang w:val="en-US"/>
            </w:rPr>
          </w:pPr>
          <w:hyperlink w:anchor="_Toc459633952" w:history="1">
            <w:r w:rsidR="00DD1B5C" w:rsidRPr="00205246">
              <w:rPr>
                <w:rStyle w:val="Hyperlink"/>
                <w:noProof/>
              </w:rPr>
              <w:t>4</w:t>
            </w:r>
            <w:r w:rsidR="00DD1B5C">
              <w:rPr>
                <w:rFonts w:eastAsiaTheme="minorEastAsia" w:cstheme="minorBidi"/>
                <w:b w:val="0"/>
                <w:bCs w:val="0"/>
                <w:noProof/>
                <w:lang w:val="en-US"/>
              </w:rPr>
              <w:tab/>
            </w:r>
            <w:r w:rsidR="00DD1B5C" w:rsidRPr="00205246">
              <w:rPr>
                <w:rStyle w:val="Hyperlink"/>
                <w:noProof/>
              </w:rPr>
              <w:t>Razvoj lastne rešitve</w:t>
            </w:r>
            <w:r w:rsidR="00DD1B5C">
              <w:rPr>
                <w:noProof/>
                <w:webHidden/>
              </w:rPr>
              <w:tab/>
            </w:r>
            <w:r w:rsidR="00DD1B5C">
              <w:rPr>
                <w:noProof/>
                <w:webHidden/>
              </w:rPr>
              <w:fldChar w:fldCharType="begin"/>
            </w:r>
            <w:r w:rsidR="00DD1B5C">
              <w:rPr>
                <w:noProof/>
                <w:webHidden/>
              </w:rPr>
              <w:instrText xml:space="preserve"> PAGEREF _Toc459633952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1463162B"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53" w:history="1">
            <w:r w:rsidR="00DD1B5C" w:rsidRPr="00205246">
              <w:rPr>
                <w:rStyle w:val="Hyperlink"/>
                <w:noProof/>
              </w:rPr>
              <w:t>4.1</w:t>
            </w:r>
            <w:r w:rsidR="00DD1B5C">
              <w:rPr>
                <w:rFonts w:eastAsiaTheme="minorEastAsia" w:cstheme="minorBidi"/>
                <w:b w:val="0"/>
                <w:bCs w:val="0"/>
                <w:noProof/>
                <w:sz w:val="24"/>
                <w:szCs w:val="24"/>
                <w:lang w:val="en-US"/>
              </w:rPr>
              <w:tab/>
            </w:r>
            <w:r w:rsidR="00DD1B5C" w:rsidRPr="00205246">
              <w:rPr>
                <w:rStyle w:val="Hyperlink"/>
                <w:noProof/>
              </w:rPr>
              <w:t>Strojna oprema</w:t>
            </w:r>
            <w:r w:rsidR="00DD1B5C">
              <w:rPr>
                <w:noProof/>
                <w:webHidden/>
              </w:rPr>
              <w:tab/>
            </w:r>
            <w:r w:rsidR="00DD1B5C">
              <w:rPr>
                <w:noProof/>
                <w:webHidden/>
              </w:rPr>
              <w:fldChar w:fldCharType="begin"/>
            </w:r>
            <w:r w:rsidR="00DD1B5C">
              <w:rPr>
                <w:noProof/>
                <w:webHidden/>
              </w:rPr>
              <w:instrText xml:space="preserve"> PAGEREF _Toc459633953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38561EE7"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54" w:history="1">
            <w:r w:rsidR="00DD1B5C" w:rsidRPr="00205246">
              <w:rPr>
                <w:rStyle w:val="Hyperlink"/>
                <w:noProof/>
              </w:rPr>
              <w:t>4.1.1</w:t>
            </w:r>
            <w:r w:rsidR="00DD1B5C">
              <w:rPr>
                <w:rFonts w:eastAsiaTheme="minorEastAsia" w:cstheme="minorBidi"/>
                <w:noProof/>
                <w:sz w:val="24"/>
                <w:szCs w:val="24"/>
                <w:lang w:val="en-US"/>
              </w:rPr>
              <w:tab/>
            </w:r>
            <w:r w:rsidR="00DD1B5C" w:rsidRPr="00205246">
              <w:rPr>
                <w:rStyle w:val="Hyperlink"/>
                <w:noProof/>
              </w:rPr>
              <w:t>Raspberry Pi</w:t>
            </w:r>
            <w:r w:rsidR="00DD1B5C">
              <w:rPr>
                <w:noProof/>
                <w:webHidden/>
              </w:rPr>
              <w:tab/>
            </w:r>
            <w:r w:rsidR="00DD1B5C">
              <w:rPr>
                <w:noProof/>
                <w:webHidden/>
              </w:rPr>
              <w:fldChar w:fldCharType="begin"/>
            </w:r>
            <w:r w:rsidR="00DD1B5C">
              <w:rPr>
                <w:noProof/>
                <w:webHidden/>
              </w:rPr>
              <w:instrText xml:space="preserve"> PAGEREF _Toc459633954 \h </w:instrText>
            </w:r>
            <w:r w:rsidR="00DD1B5C">
              <w:rPr>
                <w:noProof/>
                <w:webHidden/>
              </w:rPr>
            </w:r>
            <w:r w:rsidR="00DD1B5C">
              <w:rPr>
                <w:noProof/>
                <w:webHidden/>
              </w:rPr>
              <w:fldChar w:fldCharType="separate"/>
            </w:r>
            <w:r w:rsidR="00DD1B5C">
              <w:rPr>
                <w:noProof/>
                <w:webHidden/>
              </w:rPr>
              <w:t>13</w:t>
            </w:r>
            <w:r w:rsidR="00DD1B5C">
              <w:rPr>
                <w:noProof/>
                <w:webHidden/>
              </w:rPr>
              <w:fldChar w:fldCharType="end"/>
            </w:r>
          </w:hyperlink>
        </w:p>
        <w:p w14:paraId="5AEC4EFF"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55" w:history="1">
            <w:r w:rsidR="00DD1B5C" w:rsidRPr="00205246">
              <w:rPr>
                <w:rStyle w:val="Hyperlink"/>
                <w:noProof/>
              </w:rPr>
              <w:t>4.1.2</w:t>
            </w:r>
            <w:r w:rsidR="00DD1B5C">
              <w:rPr>
                <w:rFonts w:eastAsiaTheme="minorEastAsia" w:cstheme="minorBidi"/>
                <w:noProof/>
                <w:sz w:val="24"/>
                <w:szCs w:val="24"/>
                <w:lang w:val="en-US"/>
              </w:rPr>
              <w:tab/>
            </w:r>
            <w:r w:rsidR="00DD1B5C" w:rsidRPr="00205246">
              <w:rPr>
                <w:rStyle w:val="Hyperlink"/>
                <w:noProof/>
              </w:rPr>
              <w:t>Senzorji</w:t>
            </w:r>
            <w:r w:rsidR="00DD1B5C">
              <w:rPr>
                <w:noProof/>
                <w:webHidden/>
              </w:rPr>
              <w:tab/>
            </w:r>
            <w:r w:rsidR="00DD1B5C">
              <w:rPr>
                <w:noProof/>
                <w:webHidden/>
              </w:rPr>
              <w:fldChar w:fldCharType="begin"/>
            </w:r>
            <w:r w:rsidR="00DD1B5C">
              <w:rPr>
                <w:noProof/>
                <w:webHidden/>
              </w:rPr>
              <w:instrText xml:space="preserve"> PAGEREF _Toc459633955 \h </w:instrText>
            </w:r>
            <w:r w:rsidR="00DD1B5C">
              <w:rPr>
                <w:noProof/>
                <w:webHidden/>
              </w:rPr>
            </w:r>
            <w:r w:rsidR="00DD1B5C">
              <w:rPr>
                <w:noProof/>
                <w:webHidden/>
              </w:rPr>
              <w:fldChar w:fldCharType="separate"/>
            </w:r>
            <w:r w:rsidR="00DD1B5C">
              <w:rPr>
                <w:noProof/>
                <w:webHidden/>
              </w:rPr>
              <w:t>14</w:t>
            </w:r>
            <w:r w:rsidR="00DD1B5C">
              <w:rPr>
                <w:noProof/>
                <w:webHidden/>
              </w:rPr>
              <w:fldChar w:fldCharType="end"/>
            </w:r>
          </w:hyperlink>
        </w:p>
        <w:p w14:paraId="369F66A0"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56" w:history="1">
            <w:r w:rsidR="00DD1B5C" w:rsidRPr="00205246">
              <w:rPr>
                <w:rStyle w:val="Hyperlink"/>
                <w:noProof/>
              </w:rPr>
              <w:t>4.1.3</w:t>
            </w:r>
            <w:r w:rsidR="00DD1B5C">
              <w:rPr>
                <w:rFonts w:eastAsiaTheme="minorEastAsia" w:cstheme="minorBidi"/>
                <w:noProof/>
                <w:sz w:val="24"/>
                <w:szCs w:val="24"/>
                <w:lang w:val="en-US"/>
              </w:rPr>
              <w:tab/>
            </w:r>
            <w:r w:rsidR="00DD1B5C" w:rsidRPr="00205246">
              <w:rPr>
                <w:rStyle w:val="Hyperlink"/>
                <w:noProof/>
              </w:rPr>
              <w:t>Aktuatorji</w:t>
            </w:r>
            <w:r w:rsidR="00DD1B5C">
              <w:rPr>
                <w:noProof/>
                <w:webHidden/>
              </w:rPr>
              <w:tab/>
            </w:r>
            <w:r w:rsidR="00DD1B5C">
              <w:rPr>
                <w:noProof/>
                <w:webHidden/>
              </w:rPr>
              <w:fldChar w:fldCharType="begin"/>
            </w:r>
            <w:r w:rsidR="00DD1B5C">
              <w:rPr>
                <w:noProof/>
                <w:webHidden/>
              </w:rPr>
              <w:instrText xml:space="preserve"> PAGEREF _Toc459633956 \h </w:instrText>
            </w:r>
            <w:r w:rsidR="00DD1B5C">
              <w:rPr>
                <w:noProof/>
                <w:webHidden/>
              </w:rPr>
            </w:r>
            <w:r w:rsidR="00DD1B5C">
              <w:rPr>
                <w:noProof/>
                <w:webHidden/>
              </w:rPr>
              <w:fldChar w:fldCharType="separate"/>
            </w:r>
            <w:r w:rsidR="00DD1B5C">
              <w:rPr>
                <w:noProof/>
                <w:webHidden/>
              </w:rPr>
              <w:t>15</w:t>
            </w:r>
            <w:r w:rsidR="00DD1B5C">
              <w:rPr>
                <w:noProof/>
                <w:webHidden/>
              </w:rPr>
              <w:fldChar w:fldCharType="end"/>
            </w:r>
          </w:hyperlink>
        </w:p>
        <w:p w14:paraId="1C30E7BC"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57" w:history="1">
            <w:r w:rsidR="00DD1B5C" w:rsidRPr="00205246">
              <w:rPr>
                <w:rStyle w:val="Hyperlink"/>
                <w:noProof/>
              </w:rPr>
              <w:t>4.1.4</w:t>
            </w:r>
            <w:r w:rsidR="00DD1B5C">
              <w:rPr>
                <w:rFonts w:eastAsiaTheme="minorEastAsia" w:cstheme="minorBidi"/>
                <w:noProof/>
                <w:sz w:val="24"/>
                <w:szCs w:val="24"/>
                <w:lang w:val="en-US"/>
              </w:rPr>
              <w:tab/>
            </w:r>
            <w:r w:rsidR="00DD1B5C" w:rsidRPr="00205246">
              <w:rPr>
                <w:rStyle w:val="Hyperlink"/>
                <w:noProof/>
              </w:rPr>
              <w:t>Sestavljanje</w:t>
            </w:r>
            <w:r w:rsidR="00DD1B5C">
              <w:rPr>
                <w:noProof/>
                <w:webHidden/>
              </w:rPr>
              <w:tab/>
            </w:r>
            <w:r w:rsidR="00DD1B5C">
              <w:rPr>
                <w:noProof/>
                <w:webHidden/>
              </w:rPr>
              <w:fldChar w:fldCharType="begin"/>
            </w:r>
            <w:r w:rsidR="00DD1B5C">
              <w:rPr>
                <w:noProof/>
                <w:webHidden/>
              </w:rPr>
              <w:instrText xml:space="preserve"> PAGEREF _Toc459633957 \h </w:instrText>
            </w:r>
            <w:r w:rsidR="00DD1B5C">
              <w:rPr>
                <w:noProof/>
                <w:webHidden/>
              </w:rPr>
            </w:r>
            <w:r w:rsidR="00DD1B5C">
              <w:rPr>
                <w:noProof/>
                <w:webHidden/>
              </w:rPr>
              <w:fldChar w:fldCharType="separate"/>
            </w:r>
            <w:r w:rsidR="00DD1B5C">
              <w:rPr>
                <w:noProof/>
                <w:webHidden/>
              </w:rPr>
              <w:t>16</w:t>
            </w:r>
            <w:r w:rsidR="00DD1B5C">
              <w:rPr>
                <w:noProof/>
                <w:webHidden/>
              </w:rPr>
              <w:fldChar w:fldCharType="end"/>
            </w:r>
          </w:hyperlink>
        </w:p>
        <w:p w14:paraId="1B36E872"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58" w:history="1">
            <w:r w:rsidR="00DD1B5C" w:rsidRPr="00205246">
              <w:rPr>
                <w:rStyle w:val="Hyperlink"/>
                <w:noProof/>
              </w:rPr>
              <w:t>4.2</w:t>
            </w:r>
            <w:r w:rsidR="00DD1B5C">
              <w:rPr>
                <w:rFonts w:eastAsiaTheme="minorEastAsia" w:cstheme="minorBidi"/>
                <w:b w:val="0"/>
                <w:bCs w:val="0"/>
                <w:noProof/>
                <w:sz w:val="24"/>
                <w:szCs w:val="24"/>
                <w:lang w:val="en-US"/>
              </w:rPr>
              <w:tab/>
            </w:r>
            <w:r w:rsidR="00DD1B5C" w:rsidRPr="00205246">
              <w:rPr>
                <w:rStyle w:val="Hyperlink"/>
                <w:noProof/>
              </w:rPr>
              <w:t>Programska oprema na strani strežnika</w:t>
            </w:r>
            <w:r w:rsidR="00DD1B5C">
              <w:rPr>
                <w:noProof/>
                <w:webHidden/>
              </w:rPr>
              <w:tab/>
            </w:r>
            <w:r w:rsidR="00DD1B5C">
              <w:rPr>
                <w:noProof/>
                <w:webHidden/>
              </w:rPr>
              <w:fldChar w:fldCharType="begin"/>
            </w:r>
            <w:r w:rsidR="00DD1B5C">
              <w:rPr>
                <w:noProof/>
                <w:webHidden/>
              </w:rPr>
              <w:instrText xml:space="preserve"> PAGEREF _Toc459633958 \h </w:instrText>
            </w:r>
            <w:r w:rsidR="00DD1B5C">
              <w:rPr>
                <w:noProof/>
                <w:webHidden/>
              </w:rPr>
            </w:r>
            <w:r w:rsidR="00DD1B5C">
              <w:rPr>
                <w:noProof/>
                <w:webHidden/>
              </w:rPr>
              <w:fldChar w:fldCharType="separate"/>
            </w:r>
            <w:r w:rsidR="00DD1B5C">
              <w:rPr>
                <w:noProof/>
                <w:webHidden/>
              </w:rPr>
              <w:t>17</w:t>
            </w:r>
            <w:r w:rsidR="00DD1B5C">
              <w:rPr>
                <w:noProof/>
                <w:webHidden/>
              </w:rPr>
              <w:fldChar w:fldCharType="end"/>
            </w:r>
          </w:hyperlink>
        </w:p>
        <w:p w14:paraId="24802C64"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59" w:history="1">
            <w:r w:rsidR="00DD1B5C" w:rsidRPr="00205246">
              <w:rPr>
                <w:rStyle w:val="Hyperlink"/>
                <w:noProof/>
              </w:rPr>
              <w:t>4.3</w:t>
            </w:r>
            <w:r w:rsidR="00DD1B5C">
              <w:rPr>
                <w:rFonts w:eastAsiaTheme="minorEastAsia" w:cstheme="minorBidi"/>
                <w:b w:val="0"/>
                <w:bCs w:val="0"/>
                <w:noProof/>
                <w:sz w:val="24"/>
                <w:szCs w:val="24"/>
                <w:lang w:val="en-US"/>
              </w:rPr>
              <w:tab/>
            </w:r>
            <w:r w:rsidR="00DD1B5C" w:rsidRPr="00205246">
              <w:rPr>
                <w:rStyle w:val="Hyperlink"/>
                <w:noProof/>
              </w:rPr>
              <w:t>Razvoj mobilne aplikacije</w:t>
            </w:r>
            <w:r w:rsidR="00DD1B5C">
              <w:rPr>
                <w:noProof/>
                <w:webHidden/>
              </w:rPr>
              <w:tab/>
            </w:r>
            <w:r w:rsidR="00DD1B5C">
              <w:rPr>
                <w:noProof/>
                <w:webHidden/>
              </w:rPr>
              <w:fldChar w:fldCharType="begin"/>
            </w:r>
            <w:r w:rsidR="00DD1B5C">
              <w:rPr>
                <w:noProof/>
                <w:webHidden/>
              </w:rPr>
              <w:instrText xml:space="preserve"> PAGEREF _Toc459633959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6433BD09"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0" w:history="1">
            <w:r w:rsidR="00DD1B5C" w:rsidRPr="00205246">
              <w:rPr>
                <w:rStyle w:val="Hyperlink"/>
                <w:noProof/>
              </w:rPr>
              <w:t>4.3.1</w:t>
            </w:r>
            <w:r w:rsidR="00DD1B5C">
              <w:rPr>
                <w:rFonts w:eastAsiaTheme="minorEastAsia" w:cstheme="minorBidi"/>
                <w:noProof/>
                <w:sz w:val="24"/>
                <w:szCs w:val="24"/>
                <w:lang w:val="en-US"/>
              </w:rPr>
              <w:tab/>
            </w:r>
            <w:r w:rsidR="00DD1B5C" w:rsidRPr="00205246">
              <w:rPr>
                <w:rStyle w:val="Hyperlink"/>
                <w:noProof/>
              </w:rPr>
              <w:t>Nadzor različic</w:t>
            </w:r>
            <w:r w:rsidR="00DD1B5C">
              <w:rPr>
                <w:noProof/>
                <w:webHidden/>
              </w:rPr>
              <w:tab/>
            </w:r>
            <w:r w:rsidR="00DD1B5C">
              <w:rPr>
                <w:noProof/>
                <w:webHidden/>
              </w:rPr>
              <w:fldChar w:fldCharType="begin"/>
            </w:r>
            <w:r w:rsidR="00DD1B5C">
              <w:rPr>
                <w:noProof/>
                <w:webHidden/>
              </w:rPr>
              <w:instrText xml:space="preserve"> PAGEREF _Toc459633960 \h </w:instrText>
            </w:r>
            <w:r w:rsidR="00DD1B5C">
              <w:rPr>
                <w:noProof/>
                <w:webHidden/>
              </w:rPr>
            </w:r>
            <w:r w:rsidR="00DD1B5C">
              <w:rPr>
                <w:noProof/>
                <w:webHidden/>
              </w:rPr>
              <w:fldChar w:fldCharType="separate"/>
            </w:r>
            <w:r w:rsidR="00DD1B5C">
              <w:rPr>
                <w:noProof/>
                <w:webHidden/>
              </w:rPr>
              <w:t>19</w:t>
            </w:r>
            <w:r w:rsidR="00DD1B5C">
              <w:rPr>
                <w:noProof/>
                <w:webHidden/>
              </w:rPr>
              <w:fldChar w:fldCharType="end"/>
            </w:r>
          </w:hyperlink>
        </w:p>
        <w:p w14:paraId="2FE7F1C4"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1" w:history="1">
            <w:r w:rsidR="00DD1B5C" w:rsidRPr="00205246">
              <w:rPr>
                <w:rStyle w:val="Hyperlink"/>
                <w:noProof/>
              </w:rPr>
              <w:t>4.3.2</w:t>
            </w:r>
            <w:r w:rsidR="00DD1B5C">
              <w:rPr>
                <w:rFonts w:eastAsiaTheme="minorEastAsia" w:cstheme="minorBidi"/>
                <w:noProof/>
                <w:sz w:val="24"/>
                <w:szCs w:val="24"/>
                <w:lang w:val="en-US"/>
              </w:rPr>
              <w:tab/>
            </w:r>
            <w:r w:rsidR="00DD1B5C" w:rsidRPr="00205246">
              <w:rPr>
                <w:rStyle w:val="Hyperlink"/>
                <w:noProof/>
              </w:rPr>
              <w:t>Xcode</w:t>
            </w:r>
            <w:r w:rsidR="00DD1B5C">
              <w:rPr>
                <w:noProof/>
                <w:webHidden/>
              </w:rPr>
              <w:tab/>
            </w:r>
            <w:r w:rsidR="00DD1B5C">
              <w:rPr>
                <w:noProof/>
                <w:webHidden/>
              </w:rPr>
              <w:fldChar w:fldCharType="begin"/>
            </w:r>
            <w:r w:rsidR="00DD1B5C">
              <w:rPr>
                <w:noProof/>
                <w:webHidden/>
              </w:rPr>
              <w:instrText xml:space="preserve"> PAGEREF _Toc459633961 \h </w:instrText>
            </w:r>
            <w:r w:rsidR="00DD1B5C">
              <w:rPr>
                <w:noProof/>
                <w:webHidden/>
              </w:rPr>
            </w:r>
            <w:r w:rsidR="00DD1B5C">
              <w:rPr>
                <w:noProof/>
                <w:webHidden/>
              </w:rPr>
              <w:fldChar w:fldCharType="separate"/>
            </w:r>
            <w:r w:rsidR="00DD1B5C">
              <w:rPr>
                <w:noProof/>
                <w:webHidden/>
              </w:rPr>
              <w:t>20</w:t>
            </w:r>
            <w:r w:rsidR="00DD1B5C">
              <w:rPr>
                <w:noProof/>
                <w:webHidden/>
              </w:rPr>
              <w:fldChar w:fldCharType="end"/>
            </w:r>
          </w:hyperlink>
        </w:p>
        <w:p w14:paraId="7032AA77"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2" w:history="1">
            <w:r w:rsidR="00DD1B5C" w:rsidRPr="00205246">
              <w:rPr>
                <w:rStyle w:val="Hyperlink"/>
                <w:noProof/>
              </w:rPr>
              <w:t>4.3.3</w:t>
            </w:r>
            <w:r w:rsidR="00DD1B5C">
              <w:rPr>
                <w:rFonts w:eastAsiaTheme="minorEastAsia" w:cstheme="minorBidi"/>
                <w:noProof/>
                <w:sz w:val="24"/>
                <w:szCs w:val="24"/>
                <w:lang w:val="en-US"/>
              </w:rPr>
              <w:tab/>
            </w:r>
            <w:r w:rsidR="00DD1B5C" w:rsidRPr="00205246">
              <w:rPr>
                <w:rStyle w:val="Hyperlink"/>
                <w:noProof/>
              </w:rPr>
              <w:t>Swift</w:t>
            </w:r>
            <w:r w:rsidR="00DD1B5C">
              <w:rPr>
                <w:noProof/>
                <w:webHidden/>
              </w:rPr>
              <w:tab/>
            </w:r>
            <w:r w:rsidR="00DD1B5C">
              <w:rPr>
                <w:noProof/>
                <w:webHidden/>
              </w:rPr>
              <w:fldChar w:fldCharType="begin"/>
            </w:r>
            <w:r w:rsidR="00DD1B5C">
              <w:rPr>
                <w:noProof/>
                <w:webHidden/>
              </w:rPr>
              <w:instrText xml:space="preserve"> PAGEREF _Toc459633962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62C29542"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3" w:history="1">
            <w:r w:rsidR="00DD1B5C" w:rsidRPr="00205246">
              <w:rPr>
                <w:rStyle w:val="Hyperlink"/>
                <w:noProof/>
              </w:rPr>
              <w:t>4.3.4</w:t>
            </w:r>
            <w:r w:rsidR="00DD1B5C">
              <w:rPr>
                <w:rFonts w:eastAsiaTheme="minorEastAsia" w:cstheme="minorBidi"/>
                <w:noProof/>
                <w:sz w:val="24"/>
                <w:szCs w:val="24"/>
                <w:lang w:val="en-US"/>
              </w:rPr>
              <w:tab/>
            </w:r>
            <w:r w:rsidR="00DD1B5C" w:rsidRPr="00205246">
              <w:rPr>
                <w:rStyle w:val="Hyperlink"/>
                <w:noProof/>
              </w:rPr>
              <w:t>Cocoa pods</w:t>
            </w:r>
            <w:r w:rsidR="00DD1B5C">
              <w:rPr>
                <w:noProof/>
                <w:webHidden/>
              </w:rPr>
              <w:tab/>
            </w:r>
            <w:r w:rsidR="00DD1B5C">
              <w:rPr>
                <w:noProof/>
                <w:webHidden/>
              </w:rPr>
              <w:fldChar w:fldCharType="begin"/>
            </w:r>
            <w:r w:rsidR="00DD1B5C">
              <w:rPr>
                <w:noProof/>
                <w:webHidden/>
              </w:rPr>
              <w:instrText xml:space="preserve"> PAGEREF _Toc459633963 \h </w:instrText>
            </w:r>
            <w:r w:rsidR="00DD1B5C">
              <w:rPr>
                <w:noProof/>
                <w:webHidden/>
              </w:rPr>
            </w:r>
            <w:r w:rsidR="00DD1B5C">
              <w:rPr>
                <w:noProof/>
                <w:webHidden/>
              </w:rPr>
              <w:fldChar w:fldCharType="separate"/>
            </w:r>
            <w:r w:rsidR="00DD1B5C">
              <w:rPr>
                <w:noProof/>
                <w:webHidden/>
              </w:rPr>
              <w:t>21</w:t>
            </w:r>
            <w:r w:rsidR="00DD1B5C">
              <w:rPr>
                <w:noProof/>
                <w:webHidden/>
              </w:rPr>
              <w:fldChar w:fldCharType="end"/>
            </w:r>
          </w:hyperlink>
        </w:p>
        <w:p w14:paraId="5DE4F2E5"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4" w:history="1">
            <w:r w:rsidR="00DD1B5C" w:rsidRPr="00205246">
              <w:rPr>
                <w:rStyle w:val="Hyperlink"/>
                <w:noProof/>
              </w:rPr>
              <w:t>4.3.5</w:t>
            </w:r>
            <w:r w:rsidR="00DD1B5C">
              <w:rPr>
                <w:rFonts w:eastAsiaTheme="minorEastAsia" w:cstheme="minorBidi"/>
                <w:noProof/>
                <w:sz w:val="24"/>
                <w:szCs w:val="24"/>
                <w:lang w:val="en-US"/>
              </w:rPr>
              <w:tab/>
            </w:r>
            <w:r w:rsidR="00DD1B5C" w:rsidRPr="00205246">
              <w:rPr>
                <w:rStyle w:val="Hyperlink"/>
                <w:noProof/>
              </w:rPr>
              <w:t>Programska knjižnica Alamofire</w:t>
            </w:r>
            <w:r w:rsidR="00DD1B5C">
              <w:rPr>
                <w:noProof/>
                <w:webHidden/>
              </w:rPr>
              <w:tab/>
            </w:r>
            <w:r w:rsidR="00DD1B5C">
              <w:rPr>
                <w:noProof/>
                <w:webHidden/>
              </w:rPr>
              <w:fldChar w:fldCharType="begin"/>
            </w:r>
            <w:r w:rsidR="00DD1B5C">
              <w:rPr>
                <w:noProof/>
                <w:webHidden/>
              </w:rPr>
              <w:instrText xml:space="preserve"> PAGEREF _Toc459633964 \h </w:instrText>
            </w:r>
            <w:r w:rsidR="00DD1B5C">
              <w:rPr>
                <w:noProof/>
                <w:webHidden/>
              </w:rPr>
            </w:r>
            <w:r w:rsidR="00DD1B5C">
              <w:rPr>
                <w:noProof/>
                <w:webHidden/>
              </w:rPr>
              <w:fldChar w:fldCharType="separate"/>
            </w:r>
            <w:r w:rsidR="00DD1B5C">
              <w:rPr>
                <w:noProof/>
                <w:webHidden/>
              </w:rPr>
              <w:t>22</w:t>
            </w:r>
            <w:r w:rsidR="00DD1B5C">
              <w:rPr>
                <w:noProof/>
                <w:webHidden/>
              </w:rPr>
              <w:fldChar w:fldCharType="end"/>
            </w:r>
          </w:hyperlink>
        </w:p>
        <w:p w14:paraId="334726F0"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5" w:history="1">
            <w:r w:rsidR="00DD1B5C" w:rsidRPr="00205246">
              <w:rPr>
                <w:rStyle w:val="Hyperlink"/>
                <w:noProof/>
              </w:rPr>
              <w:t>4.3.6</w:t>
            </w:r>
            <w:r w:rsidR="00DD1B5C">
              <w:rPr>
                <w:rFonts w:eastAsiaTheme="minorEastAsia" w:cstheme="minorBidi"/>
                <w:noProof/>
                <w:sz w:val="24"/>
                <w:szCs w:val="24"/>
                <w:lang w:val="en-US"/>
              </w:rPr>
              <w:tab/>
            </w:r>
            <w:r w:rsidR="00DD1B5C" w:rsidRPr="00205246">
              <w:rPr>
                <w:rStyle w:val="Hyperlink"/>
                <w:noProof/>
              </w:rPr>
              <w:t>Nastavitve aplikacije in shramba NSUserDefaults</w:t>
            </w:r>
            <w:r w:rsidR="00DD1B5C">
              <w:rPr>
                <w:noProof/>
                <w:webHidden/>
              </w:rPr>
              <w:tab/>
            </w:r>
            <w:r w:rsidR="00DD1B5C">
              <w:rPr>
                <w:noProof/>
                <w:webHidden/>
              </w:rPr>
              <w:fldChar w:fldCharType="begin"/>
            </w:r>
            <w:r w:rsidR="00DD1B5C">
              <w:rPr>
                <w:noProof/>
                <w:webHidden/>
              </w:rPr>
              <w:instrText xml:space="preserve"> PAGEREF _Toc459633965 \h </w:instrText>
            </w:r>
            <w:r w:rsidR="00DD1B5C">
              <w:rPr>
                <w:noProof/>
                <w:webHidden/>
              </w:rPr>
            </w:r>
            <w:r w:rsidR="00DD1B5C">
              <w:rPr>
                <w:noProof/>
                <w:webHidden/>
              </w:rPr>
              <w:fldChar w:fldCharType="separate"/>
            </w:r>
            <w:r w:rsidR="00DD1B5C">
              <w:rPr>
                <w:noProof/>
                <w:webHidden/>
              </w:rPr>
              <w:t>23</w:t>
            </w:r>
            <w:r w:rsidR="00DD1B5C">
              <w:rPr>
                <w:noProof/>
                <w:webHidden/>
              </w:rPr>
              <w:fldChar w:fldCharType="end"/>
            </w:r>
          </w:hyperlink>
        </w:p>
        <w:p w14:paraId="4BADA6AB"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6" w:history="1">
            <w:r w:rsidR="00DD1B5C" w:rsidRPr="00205246">
              <w:rPr>
                <w:rStyle w:val="Hyperlink"/>
                <w:noProof/>
              </w:rPr>
              <w:t>4.3.7</w:t>
            </w:r>
            <w:r w:rsidR="00DD1B5C">
              <w:rPr>
                <w:rFonts w:eastAsiaTheme="minorEastAsia" w:cstheme="minorBidi"/>
                <w:noProof/>
                <w:sz w:val="24"/>
                <w:szCs w:val="24"/>
                <w:lang w:val="en-US"/>
              </w:rPr>
              <w:tab/>
            </w:r>
            <w:r w:rsidR="00DD1B5C" w:rsidRPr="00205246">
              <w:rPr>
                <w:rStyle w:val="Hyperlink"/>
                <w:noProof/>
              </w:rPr>
              <w:t>CoreLocation</w:t>
            </w:r>
            <w:r w:rsidR="00DD1B5C">
              <w:rPr>
                <w:noProof/>
                <w:webHidden/>
              </w:rPr>
              <w:tab/>
            </w:r>
            <w:r w:rsidR="00DD1B5C">
              <w:rPr>
                <w:noProof/>
                <w:webHidden/>
              </w:rPr>
              <w:fldChar w:fldCharType="begin"/>
            </w:r>
            <w:r w:rsidR="00DD1B5C">
              <w:rPr>
                <w:noProof/>
                <w:webHidden/>
              </w:rPr>
              <w:instrText xml:space="preserve"> PAGEREF _Toc459633966 \h </w:instrText>
            </w:r>
            <w:r w:rsidR="00DD1B5C">
              <w:rPr>
                <w:noProof/>
                <w:webHidden/>
              </w:rPr>
            </w:r>
            <w:r w:rsidR="00DD1B5C">
              <w:rPr>
                <w:noProof/>
                <w:webHidden/>
              </w:rPr>
              <w:fldChar w:fldCharType="separate"/>
            </w:r>
            <w:r w:rsidR="00DD1B5C">
              <w:rPr>
                <w:noProof/>
                <w:webHidden/>
              </w:rPr>
              <w:t>24</w:t>
            </w:r>
            <w:r w:rsidR="00DD1B5C">
              <w:rPr>
                <w:noProof/>
                <w:webHidden/>
              </w:rPr>
              <w:fldChar w:fldCharType="end"/>
            </w:r>
          </w:hyperlink>
        </w:p>
        <w:p w14:paraId="5FDFD406"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7" w:history="1">
            <w:r w:rsidR="00DD1B5C" w:rsidRPr="00205246">
              <w:rPr>
                <w:rStyle w:val="Hyperlink"/>
                <w:noProof/>
              </w:rPr>
              <w:t>4.3.8</w:t>
            </w:r>
            <w:r w:rsidR="00DD1B5C">
              <w:rPr>
                <w:rFonts w:eastAsiaTheme="minorEastAsia" w:cstheme="minorBidi"/>
                <w:noProof/>
                <w:sz w:val="24"/>
                <w:szCs w:val="24"/>
                <w:lang w:val="en-US"/>
              </w:rPr>
              <w:tab/>
            </w:r>
            <w:r w:rsidR="00DD1B5C" w:rsidRPr="00205246">
              <w:rPr>
                <w:rStyle w:val="Hyperlink"/>
                <w:noProof/>
              </w:rPr>
              <w:t>Izdelava uporabniškega vmesnika</w:t>
            </w:r>
            <w:r w:rsidR="00DD1B5C">
              <w:rPr>
                <w:noProof/>
                <w:webHidden/>
              </w:rPr>
              <w:tab/>
            </w:r>
            <w:r w:rsidR="00DD1B5C">
              <w:rPr>
                <w:noProof/>
                <w:webHidden/>
              </w:rPr>
              <w:fldChar w:fldCharType="begin"/>
            </w:r>
            <w:r w:rsidR="00DD1B5C">
              <w:rPr>
                <w:noProof/>
                <w:webHidden/>
              </w:rPr>
              <w:instrText xml:space="preserve"> PAGEREF _Toc459633967 \h </w:instrText>
            </w:r>
            <w:r w:rsidR="00DD1B5C">
              <w:rPr>
                <w:noProof/>
                <w:webHidden/>
              </w:rPr>
            </w:r>
            <w:r w:rsidR="00DD1B5C">
              <w:rPr>
                <w:noProof/>
                <w:webHidden/>
              </w:rPr>
              <w:fldChar w:fldCharType="separate"/>
            </w:r>
            <w:r w:rsidR="00DD1B5C">
              <w:rPr>
                <w:noProof/>
                <w:webHidden/>
              </w:rPr>
              <w:t>25</w:t>
            </w:r>
            <w:r w:rsidR="00DD1B5C">
              <w:rPr>
                <w:noProof/>
                <w:webHidden/>
              </w:rPr>
              <w:fldChar w:fldCharType="end"/>
            </w:r>
          </w:hyperlink>
        </w:p>
        <w:p w14:paraId="28D5C538" w14:textId="77777777" w:rsidR="00DD1B5C" w:rsidRDefault="002C3512">
          <w:pPr>
            <w:pStyle w:val="TOC3"/>
            <w:tabs>
              <w:tab w:val="left" w:pos="1320"/>
              <w:tab w:val="right" w:leader="dot" w:pos="8772"/>
            </w:tabs>
            <w:rPr>
              <w:rFonts w:eastAsiaTheme="minorEastAsia" w:cstheme="minorBidi"/>
              <w:noProof/>
              <w:sz w:val="24"/>
              <w:szCs w:val="24"/>
              <w:lang w:val="en-US"/>
            </w:rPr>
          </w:pPr>
          <w:hyperlink w:anchor="_Toc459633968" w:history="1">
            <w:r w:rsidR="00DD1B5C" w:rsidRPr="00205246">
              <w:rPr>
                <w:rStyle w:val="Hyperlink"/>
                <w:noProof/>
              </w:rPr>
              <w:t>4.3.9</w:t>
            </w:r>
            <w:r w:rsidR="00DD1B5C">
              <w:rPr>
                <w:rFonts w:eastAsiaTheme="minorEastAsia" w:cstheme="minorBidi"/>
                <w:noProof/>
                <w:sz w:val="24"/>
                <w:szCs w:val="24"/>
                <w:lang w:val="en-US"/>
              </w:rPr>
              <w:tab/>
            </w:r>
            <w:r w:rsidR="00DD1B5C" w:rsidRPr="00205246">
              <w:rPr>
                <w:rStyle w:val="Hyperlink"/>
                <w:noProof/>
              </w:rPr>
              <w:t>Today extension – hiter dostop</w:t>
            </w:r>
            <w:r w:rsidR="00DD1B5C">
              <w:rPr>
                <w:noProof/>
                <w:webHidden/>
              </w:rPr>
              <w:tab/>
            </w:r>
            <w:r w:rsidR="00DD1B5C">
              <w:rPr>
                <w:noProof/>
                <w:webHidden/>
              </w:rPr>
              <w:fldChar w:fldCharType="begin"/>
            </w:r>
            <w:r w:rsidR="00DD1B5C">
              <w:rPr>
                <w:noProof/>
                <w:webHidden/>
              </w:rPr>
              <w:instrText xml:space="preserve"> PAGEREF _Toc459633968 \h </w:instrText>
            </w:r>
            <w:r w:rsidR="00DD1B5C">
              <w:rPr>
                <w:noProof/>
                <w:webHidden/>
              </w:rPr>
            </w:r>
            <w:r w:rsidR="00DD1B5C">
              <w:rPr>
                <w:noProof/>
                <w:webHidden/>
              </w:rPr>
              <w:fldChar w:fldCharType="separate"/>
            </w:r>
            <w:r w:rsidR="00DD1B5C">
              <w:rPr>
                <w:noProof/>
                <w:webHidden/>
              </w:rPr>
              <w:t>26</w:t>
            </w:r>
            <w:r w:rsidR="00DD1B5C">
              <w:rPr>
                <w:noProof/>
                <w:webHidden/>
              </w:rPr>
              <w:fldChar w:fldCharType="end"/>
            </w:r>
          </w:hyperlink>
        </w:p>
        <w:p w14:paraId="2BFBC36C" w14:textId="77777777" w:rsidR="00DD1B5C" w:rsidRDefault="002C3512">
          <w:pPr>
            <w:pStyle w:val="TOC2"/>
            <w:tabs>
              <w:tab w:val="left" w:pos="880"/>
              <w:tab w:val="right" w:leader="dot" w:pos="8772"/>
            </w:tabs>
            <w:rPr>
              <w:rFonts w:eastAsiaTheme="minorEastAsia" w:cstheme="minorBidi"/>
              <w:b w:val="0"/>
              <w:bCs w:val="0"/>
              <w:noProof/>
              <w:sz w:val="24"/>
              <w:szCs w:val="24"/>
              <w:lang w:val="en-US"/>
            </w:rPr>
          </w:pPr>
          <w:hyperlink w:anchor="_Toc459633969" w:history="1">
            <w:r w:rsidR="00DD1B5C" w:rsidRPr="00205246">
              <w:rPr>
                <w:rStyle w:val="Hyperlink"/>
                <w:noProof/>
              </w:rPr>
              <w:t>4.4</w:t>
            </w:r>
            <w:r w:rsidR="00DD1B5C">
              <w:rPr>
                <w:rFonts w:eastAsiaTheme="minorEastAsia" w:cstheme="minorBidi"/>
                <w:b w:val="0"/>
                <w:bCs w:val="0"/>
                <w:noProof/>
                <w:sz w:val="24"/>
                <w:szCs w:val="24"/>
                <w:lang w:val="en-US"/>
              </w:rPr>
              <w:tab/>
            </w:r>
            <w:r w:rsidR="00DD1B5C" w:rsidRPr="00205246">
              <w:rPr>
                <w:rStyle w:val="Hyperlink"/>
                <w:noProof/>
              </w:rPr>
              <w:t>Konfiguracija in namestitev</w:t>
            </w:r>
            <w:r w:rsidR="00DD1B5C">
              <w:rPr>
                <w:noProof/>
                <w:webHidden/>
              </w:rPr>
              <w:tab/>
            </w:r>
            <w:r w:rsidR="00DD1B5C">
              <w:rPr>
                <w:noProof/>
                <w:webHidden/>
              </w:rPr>
              <w:fldChar w:fldCharType="begin"/>
            </w:r>
            <w:r w:rsidR="00DD1B5C">
              <w:rPr>
                <w:noProof/>
                <w:webHidden/>
              </w:rPr>
              <w:instrText xml:space="preserve"> PAGEREF _Toc459633969 \h </w:instrText>
            </w:r>
            <w:r w:rsidR="00DD1B5C">
              <w:rPr>
                <w:noProof/>
                <w:webHidden/>
              </w:rPr>
            </w:r>
            <w:r w:rsidR="00DD1B5C">
              <w:rPr>
                <w:noProof/>
                <w:webHidden/>
              </w:rPr>
              <w:fldChar w:fldCharType="separate"/>
            </w:r>
            <w:r w:rsidR="00DD1B5C">
              <w:rPr>
                <w:noProof/>
                <w:webHidden/>
              </w:rPr>
              <w:t>27</w:t>
            </w:r>
            <w:r w:rsidR="00DD1B5C">
              <w:rPr>
                <w:noProof/>
                <w:webHidden/>
              </w:rPr>
              <w:fldChar w:fldCharType="end"/>
            </w:r>
          </w:hyperlink>
        </w:p>
        <w:p w14:paraId="7484C40C" w14:textId="77777777" w:rsidR="00DD1B5C" w:rsidRDefault="002C3512">
          <w:pPr>
            <w:pStyle w:val="TOC1"/>
            <w:tabs>
              <w:tab w:val="left" w:pos="440"/>
              <w:tab w:val="right" w:leader="dot" w:pos="8772"/>
            </w:tabs>
            <w:rPr>
              <w:rFonts w:eastAsiaTheme="minorEastAsia" w:cstheme="minorBidi"/>
              <w:b w:val="0"/>
              <w:bCs w:val="0"/>
              <w:noProof/>
              <w:lang w:val="en-US"/>
            </w:rPr>
          </w:pPr>
          <w:hyperlink w:anchor="_Toc459633970" w:history="1">
            <w:r w:rsidR="00DD1B5C" w:rsidRPr="00205246">
              <w:rPr>
                <w:rStyle w:val="Hyperlink"/>
                <w:noProof/>
              </w:rPr>
              <w:t>5</w:t>
            </w:r>
            <w:r w:rsidR="00DD1B5C">
              <w:rPr>
                <w:rFonts w:eastAsiaTheme="minorEastAsia" w:cstheme="minorBidi"/>
                <w:b w:val="0"/>
                <w:bCs w:val="0"/>
                <w:noProof/>
                <w:lang w:val="en-US"/>
              </w:rPr>
              <w:tab/>
            </w:r>
            <w:r w:rsidR="00DD1B5C" w:rsidRPr="00205246">
              <w:rPr>
                <w:rStyle w:val="Hyperlink"/>
                <w:noProof/>
              </w:rPr>
              <w:t>Sklep</w:t>
            </w:r>
            <w:r w:rsidR="00DD1B5C">
              <w:rPr>
                <w:noProof/>
                <w:webHidden/>
              </w:rPr>
              <w:tab/>
            </w:r>
            <w:r w:rsidR="00DD1B5C">
              <w:rPr>
                <w:noProof/>
                <w:webHidden/>
              </w:rPr>
              <w:fldChar w:fldCharType="begin"/>
            </w:r>
            <w:r w:rsidR="00DD1B5C">
              <w:rPr>
                <w:noProof/>
                <w:webHidden/>
              </w:rPr>
              <w:instrText xml:space="preserve"> PAGEREF _Toc459633970 \h </w:instrText>
            </w:r>
            <w:r w:rsidR="00DD1B5C">
              <w:rPr>
                <w:noProof/>
                <w:webHidden/>
              </w:rPr>
            </w:r>
            <w:r w:rsidR="00DD1B5C">
              <w:rPr>
                <w:noProof/>
                <w:webHidden/>
              </w:rPr>
              <w:fldChar w:fldCharType="separate"/>
            </w:r>
            <w:r w:rsidR="00DD1B5C">
              <w:rPr>
                <w:noProof/>
                <w:webHidden/>
              </w:rPr>
              <w:t>29</w:t>
            </w:r>
            <w:r w:rsidR="00DD1B5C">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50BB78F3"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00B94267" w:rsidRPr="00E70A70">
          <w:rPr>
            <w:rStyle w:val="Hyperlink"/>
            <w:noProof/>
          </w:rPr>
          <w:t>Slika 2: Prikaz integracije različnih komunikacijskih protokolov [6]</w:t>
        </w:r>
        <w:r w:rsidR="00B94267">
          <w:rPr>
            <w:noProof/>
            <w:webHidden/>
          </w:rPr>
          <w:tab/>
        </w:r>
        <w:r w:rsidR="00B94267">
          <w:rPr>
            <w:noProof/>
            <w:webHidden/>
          </w:rPr>
          <w:fldChar w:fldCharType="begin"/>
        </w:r>
        <w:r w:rsidR="00B94267">
          <w:rPr>
            <w:noProof/>
            <w:webHidden/>
          </w:rPr>
          <w:instrText xml:space="preserve"> PAGEREF _Toc459561472 \h </w:instrText>
        </w:r>
        <w:r w:rsidR="00B94267">
          <w:rPr>
            <w:noProof/>
            <w:webHidden/>
          </w:rPr>
        </w:r>
        <w:r w:rsidR="00B94267">
          <w:rPr>
            <w:noProof/>
            <w:webHidden/>
          </w:rPr>
          <w:fldChar w:fldCharType="separate"/>
        </w:r>
        <w:r w:rsidR="00B94267">
          <w:rPr>
            <w:noProof/>
            <w:webHidden/>
          </w:rPr>
          <w:t>4</w:t>
        </w:r>
        <w:r w:rsidR="00B94267">
          <w:rPr>
            <w:noProof/>
            <w:webHidden/>
          </w:rPr>
          <w:fldChar w:fldCharType="end"/>
        </w:r>
      </w:hyperlink>
    </w:p>
    <w:p w14:paraId="23D89AD1"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00B94267" w:rsidRPr="00E70A70">
          <w:rPr>
            <w:rStyle w:val="Hyperlink"/>
            <w:noProof/>
          </w:rPr>
          <w:t>Slika 3: iBeacon oddajnik [35]</w:t>
        </w:r>
        <w:r w:rsidR="00B94267">
          <w:rPr>
            <w:noProof/>
            <w:webHidden/>
          </w:rPr>
          <w:tab/>
        </w:r>
        <w:r w:rsidR="00B94267">
          <w:rPr>
            <w:noProof/>
            <w:webHidden/>
          </w:rPr>
          <w:fldChar w:fldCharType="begin"/>
        </w:r>
        <w:r w:rsidR="00B94267">
          <w:rPr>
            <w:noProof/>
            <w:webHidden/>
          </w:rPr>
          <w:instrText xml:space="preserve"> PAGEREF _Toc459561473 \h </w:instrText>
        </w:r>
        <w:r w:rsidR="00B94267">
          <w:rPr>
            <w:noProof/>
            <w:webHidden/>
          </w:rPr>
        </w:r>
        <w:r w:rsidR="00B94267">
          <w:rPr>
            <w:noProof/>
            <w:webHidden/>
          </w:rPr>
          <w:fldChar w:fldCharType="separate"/>
        </w:r>
        <w:r w:rsidR="00B94267">
          <w:rPr>
            <w:noProof/>
            <w:webHidden/>
          </w:rPr>
          <w:t>6</w:t>
        </w:r>
        <w:r w:rsidR="00B94267">
          <w:rPr>
            <w:noProof/>
            <w:webHidden/>
          </w:rPr>
          <w:fldChar w:fldCharType="end"/>
        </w:r>
      </w:hyperlink>
    </w:p>
    <w:p w14:paraId="47B803FD"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00B94267" w:rsidRPr="00E70A70">
          <w:rPr>
            <w:rStyle w:val="Hyperlink"/>
            <w:noProof/>
          </w:rPr>
          <w:t>Slika 4: Termostat Nest [11]</w:t>
        </w:r>
        <w:r w:rsidR="00B94267">
          <w:rPr>
            <w:noProof/>
            <w:webHidden/>
          </w:rPr>
          <w:tab/>
        </w:r>
        <w:r w:rsidR="00B94267">
          <w:rPr>
            <w:noProof/>
            <w:webHidden/>
          </w:rPr>
          <w:fldChar w:fldCharType="begin"/>
        </w:r>
        <w:r w:rsidR="00B94267">
          <w:rPr>
            <w:noProof/>
            <w:webHidden/>
          </w:rPr>
          <w:instrText xml:space="preserve"> PAGEREF _Toc459561474 \h </w:instrText>
        </w:r>
        <w:r w:rsidR="00B94267">
          <w:rPr>
            <w:noProof/>
            <w:webHidden/>
          </w:rPr>
        </w:r>
        <w:r w:rsidR="00B94267">
          <w:rPr>
            <w:noProof/>
            <w:webHidden/>
          </w:rPr>
          <w:fldChar w:fldCharType="separate"/>
        </w:r>
        <w:r w:rsidR="00B94267">
          <w:rPr>
            <w:noProof/>
            <w:webHidden/>
          </w:rPr>
          <w:t>7</w:t>
        </w:r>
        <w:r w:rsidR="00B94267">
          <w:rPr>
            <w:noProof/>
            <w:webHidden/>
          </w:rPr>
          <w:fldChar w:fldCharType="end"/>
        </w:r>
      </w:hyperlink>
    </w:p>
    <w:p w14:paraId="797DE65C"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00B94267" w:rsidRPr="00E70A70">
          <w:rPr>
            <w:rStyle w:val="Hyperlink"/>
            <w:noProof/>
          </w:rPr>
          <w:t>Slika 5: Sistem pametne razsvetljave Philips Hue [12]</w:t>
        </w:r>
        <w:r w:rsidR="00B94267">
          <w:rPr>
            <w:noProof/>
            <w:webHidden/>
          </w:rPr>
          <w:tab/>
        </w:r>
        <w:r w:rsidR="00B94267">
          <w:rPr>
            <w:noProof/>
            <w:webHidden/>
          </w:rPr>
          <w:fldChar w:fldCharType="begin"/>
        </w:r>
        <w:r w:rsidR="00B94267">
          <w:rPr>
            <w:noProof/>
            <w:webHidden/>
          </w:rPr>
          <w:instrText xml:space="preserve"> PAGEREF _Toc459561475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6DFB5560"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00B94267" w:rsidRPr="00E70A70">
          <w:rPr>
            <w:rStyle w:val="Hyperlink"/>
            <w:noProof/>
          </w:rPr>
          <w:t>Slika 6: Pametna ključavnica August [13]</w:t>
        </w:r>
        <w:r w:rsidR="00B94267">
          <w:rPr>
            <w:noProof/>
            <w:webHidden/>
          </w:rPr>
          <w:tab/>
        </w:r>
        <w:r w:rsidR="00B94267">
          <w:rPr>
            <w:noProof/>
            <w:webHidden/>
          </w:rPr>
          <w:fldChar w:fldCharType="begin"/>
        </w:r>
        <w:r w:rsidR="00B94267">
          <w:rPr>
            <w:noProof/>
            <w:webHidden/>
          </w:rPr>
          <w:instrText xml:space="preserve"> PAGEREF _Toc459561476 \h </w:instrText>
        </w:r>
        <w:r w:rsidR="00B94267">
          <w:rPr>
            <w:noProof/>
            <w:webHidden/>
          </w:rPr>
        </w:r>
        <w:r w:rsidR="00B94267">
          <w:rPr>
            <w:noProof/>
            <w:webHidden/>
          </w:rPr>
          <w:fldChar w:fldCharType="separate"/>
        </w:r>
        <w:r w:rsidR="00B94267">
          <w:rPr>
            <w:noProof/>
            <w:webHidden/>
          </w:rPr>
          <w:t>8</w:t>
        </w:r>
        <w:r w:rsidR="00B94267">
          <w:rPr>
            <w:noProof/>
            <w:webHidden/>
          </w:rPr>
          <w:fldChar w:fldCharType="end"/>
        </w:r>
      </w:hyperlink>
    </w:p>
    <w:p w14:paraId="5E072AC0"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00B94267" w:rsidRPr="00E70A70">
          <w:rPr>
            <w:rStyle w:val="Hyperlink"/>
            <w:noProof/>
          </w:rPr>
          <w:t>Slika 7: Samsung SmartThings Hub [14]</w:t>
        </w:r>
        <w:r w:rsidR="00B94267">
          <w:rPr>
            <w:noProof/>
            <w:webHidden/>
          </w:rPr>
          <w:tab/>
        </w:r>
        <w:r w:rsidR="00B94267">
          <w:rPr>
            <w:noProof/>
            <w:webHidden/>
          </w:rPr>
          <w:fldChar w:fldCharType="begin"/>
        </w:r>
        <w:r w:rsidR="00B94267">
          <w:rPr>
            <w:noProof/>
            <w:webHidden/>
          </w:rPr>
          <w:instrText xml:space="preserve"> PAGEREF _Toc459561477 \h </w:instrText>
        </w:r>
        <w:r w:rsidR="00B94267">
          <w:rPr>
            <w:noProof/>
            <w:webHidden/>
          </w:rPr>
        </w:r>
        <w:r w:rsidR="00B94267">
          <w:rPr>
            <w:noProof/>
            <w:webHidden/>
          </w:rPr>
          <w:fldChar w:fldCharType="separate"/>
        </w:r>
        <w:r w:rsidR="00B94267">
          <w:rPr>
            <w:noProof/>
            <w:webHidden/>
          </w:rPr>
          <w:t>9</w:t>
        </w:r>
        <w:r w:rsidR="00B94267">
          <w:rPr>
            <w:noProof/>
            <w:webHidden/>
          </w:rPr>
          <w:fldChar w:fldCharType="end"/>
        </w:r>
      </w:hyperlink>
    </w:p>
    <w:p w14:paraId="53FFF0B9"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00B94267" w:rsidRPr="00E70A70">
          <w:rPr>
            <w:rStyle w:val="Hyperlink"/>
            <w:noProof/>
          </w:rPr>
          <w:t>Slika 8: Shema sistema pametne hiše</w:t>
        </w:r>
        <w:r w:rsidR="00B94267">
          <w:rPr>
            <w:noProof/>
            <w:webHidden/>
          </w:rPr>
          <w:tab/>
        </w:r>
        <w:r w:rsidR="00B94267">
          <w:rPr>
            <w:noProof/>
            <w:webHidden/>
          </w:rPr>
          <w:fldChar w:fldCharType="begin"/>
        </w:r>
        <w:r w:rsidR="00B94267">
          <w:rPr>
            <w:noProof/>
            <w:webHidden/>
          </w:rPr>
          <w:instrText xml:space="preserve"> PAGEREF _Toc459561478 \h </w:instrText>
        </w:r>
        <w:r w:rsidR="00B94267">
          <w:rPr>
            <w:noProof/>
            <w:webHidden/>
          </w:rPr>
        </w:r>
        <w:r w:rsidR="00B94267">
          <w:rPr>
            <w:noProof/>
            <w:webHidden/>
          </w:rPr>
          <w:fldChar w:fldCharType="separate"/>
        </w:r>
        <w:r w:rsidR="00B94267">
          <w:rPr>
            <w:noProof/>
            <w:webHidden/>
          </w:rPr>
          <w:t>13</w:t>
        </w:r>
        <w:r w:rsidR="00B94267">
          <w:rPr>
            <w:noProof/>
            <w:webHidden/>
          </w:rPr>
          <w:fldChar w:fldCharType="end"/>
        </w:r>
      </w:hyperlink>
    </w:p>
    <w:p w14:paraId="1CC2D568"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00B94267" w:rsidRPr="00E70A70">
          <w:rPr>
            <w:rStyle w:val="Hyperlink"/>
            <w:noProof/>
          </w:rPr>
          <w:t>Slika 9: Mikroračunalnik Raspberry Pi model B [20]</w:t>
        </w:r>
        <w:r w:rsidR="00B94267">
          <w:rPr>
            <w:noProof/>
            <w:webHidden/>
          </w:rPr>
          <w:tab/>
        </w:r>
        <w:r w:rsidR="00B94267">
          <w:rPr>
            <w:noProof/>
            <w:webHidden/>
          </w:rPr>
          <w:fldChar w:fldCharType="begin"/>
        </w:r>
        <w:r w:rsidR="00B94267">
          <w:rPr>
            <w:noProof/>
            <w:webHidden/>
          </w:rPr>
          <w:instrText xml:space="preserve"> PAGEREF _Toc459561479 \h </w:instrText>
        </w:r>
        <w:r w:rsidR="00B94267">
          <w:rPr>
            <w:noProof/>
            <w:webHidden/>
          </w:rPr>
        </w:r>
        <w:r w:rsidR="00B94267">
          <w:rPr>
            <w:noProof/>
            <w:webHidden/>
          </w:rPr>
          <w:fldChar w:fldCharType="separate"/>
        </w:r>
        <w:r w:rsidR="00B94267">
          <w:rPr>
            <w:noProof/>
            <w:webHidden/>
          </w:rPr>
          <w:t>14</w:t>
        </w:r>
        <w:r w:rsidR="00B94267">
          <w:rPr>
            <w:noProof/>
            <w:webHidden/>
          </w:rPr>
          <w:fldChar w:fldCharType="end"/>
        </w:r>
      </w:hyperlink>
    </w:p>
    <w:p w14:paraId="7981B558"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00B94267" w:rsidRPr="00E70A70">
          <w:rPr>
            <w:rStyle w:val="Hyperlink"/>
            <w:noProof/>
          </w:rPr>
          <w:t>Slika 10: Temperaturni senzor DS18B20 [22]</w:t>
        </w:r>
        <w:r w:rsidR="00B94267">
          <w:rPr>
            <w:noProof/>
            <w:webHidden/>
          </w:rPr>
          <w:tab/>
        </w:r>
        <w:r w:rsidR="00B94267">
          <w:rPr>
            <w:noProof/>
            <w:webHidden/>
          </w:rPr>
          <w:fldChar w:fldCharType="begin"/>
        </w:r>
        <w:r w:rsidR="00B94267">
          <w:rPr>
            <w:noProof/>
            <w:webHidden/>
          </w:rPr>
          <w:instrText xml:space="preserve"> PAGEREF _Toc459561480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016E483"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00B94267" w:rsidRPr="00E70A70">
          <w:rPr>
            <w:rStyle w:val="Hyperlink"/>
            <w:noProof/>
          </w:rPr>
          <w:t>Slika 11: Rele kartica</w:t>
        </w:r>
        <w:r w:rsidR="00B94267">
          <w:rPr>
            <w:noProof/>
            <w:webHidden/>
          </w:rPr>
          <w:tab/>
        </w:r>
        <w:r w:rsidR="00B94267">
          <w:rPr>
            <w:noProof/>
            <w:webHidden/>
          </w:rPr>
          <w:fldChar w:fldCharType="begin"/>
        </w:r>
        <w:r w:rsidR="00B94267">
          <w:rPr>
            <w:noProof/>
            <w:webHidden/>
          </w:rPr>
          <w:instrText xml:space="preserve"> PAGEREF _Toc459561481 \h </w:instrText>
        </w:r>
        <w:r w:rsidR="00B94267">
          <w:rPr>
            <w:noProof/>
            <w:webHidden/>
          </w:rPr>
        </w:r>
        <w:r w:rsidR="00B94267">
          <w:rPr>
            <w:noProof/>
            <w:webHidden/>
          </w:rPr>
          <w:fldChar w:fldCharType="separate"/>
        </w:r>
        <w:r w:rsidR="00B94267">
          <w:rPr>
            <w:noProof/>
            <w:webHidden/>
          </w:rPr>
          <w:t>15</w:t>
        </w:r>
        <w:r w:rsidR="00B94267">
          <w:rPr>
            <w:noProof/>
            <w:webHidden/>
          </w:rPr>
          <w:fldChar w:fldCharType="end"/>
        </w:r>
      </w:hyperlink>
    </w:p>
    <w:p w14:paraId="09492CAA"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00B94267" w:rsidRPr="00E70A70">
          <w:rPr>
            <w:rStyle w:val="Hyperlink"/>
            <w:noProof/>
          </w:rPr>
          <w:t>Slika 12: Notranjost sistema pametne hiše</w:t>
        </w:r>
        <w:r w:rsidR="00B94267">
          <w:rPr>
            <w:noProof/>
            <w:webHidden/>
          </w:rPr>
          <w:tab/>
        </w:r>
        <w:r w:rsidR="00B94267">
          <w:rPr>
            <w:noProof/>
            <w:webHidden/>
          </w:rPr>
          <w:fldChar w:fldCharType="begin"/>
        </w:r>
        <w:r w:rsidR="00B94267">
          <w:rPr>
            <w:noProof/>
            <w:webHidden/>
          </w:rPr>
          <w:instrText xml:space="preserve"> PAGEREF _Toc459561482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57433CA4"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00B94267" w:rsidRPr="00E70A70">
          <w:rPr>
            <w:rStyle w:val="Hyperlink"/>
            <w:noProof/>
          </w:rPr>
          <w:t>Slika 13: Sistem pametne hiše v ohišju</w:t>
        </w:r>
        <w:r w:rsidR="00B94267">
          <w:rPr>
            <w:noProof/>
            <w:webHidden/>
          </w:rPr>
          <w:tab/>
        </w:r>
        <w:r w:rsidR="00B94267">
          <w:rPr>
            <w:noProof/>
            <w:webHidden/>
          </w:rPr>
          <w:fldChar w:fldCharType="begin"/>
        </w:r>
        <w:r w:rsidR="00B94267">
          <w:rPr>
            <w:noProof/>
            <w:webHidden/>
          </w:rPr>
          <w:instrText xml:space="preserve"> PAGEREF _Toc459561483 \h </w:instrText>
        </w:r>
        <w:r w:rsidR="00B94267">
          <w:rPr>
            <w:noProof/>
            <w:webHidden/>
          </w:rPr>
        </w:r>
        <w:r w:rsidR="00B94267">
          <w:rPr>
            <w:noProof/>
            <w:webHidden/>
          </w:rPr>
          <w:fldChar w:fldCharType="separate"/>
        </w:r>
        <w:r w:rsidR="00B94267">
          <w:rPr>
            <w:noProof/>
            <w:webHidden/>
          </w:rPr>
          <w:t>16</w:t>
        </w:r>
        <w:r w:rsidR="00B94267">
          <w:rPr>
            <w:noProof/>
            <w:webHidden/>
          </w:rPr>
          <w:fldChar w:fldCharType="end"/>
        </w:r>
      </w:hyperlink>
    </w:p>
    <w:p w14:paraId="497A40A1"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00B94267" w:rsidRPr="00E70A70">
          <w:rPr>
            <w:rStyle w:val="Hyperlink"/>
            <w:noProof/>
          </w:rPr>
          <w:t>Slika 14: Zaslonska slika razvojnega okolja Xcode</w:t>
        </w:r>
        <w:r w:rsidR="00B94267">
          <w:rPr>
            <w:noProof/>
            <w:webHidden/>
          </w:rPr>
          <w:tab/>
        </w:r>
        <w:r w:rsidR="00B94267">
          <w:rPr>
            <w:noProof/>
            <w:webHidden/>
          </w:rPr>
          <w:fldChar w:fldCharType="begin"/>
        </w:r>
        <w:r w:rsidR="00B94267">
          <w:rPr>
            <w:noProof/>
            <w:webHidden/>
          </w:rPr>
          <w:instrText xml:space="preserve"> PAGEREF _Toc459561484 \h </w:instrText>
        </w:r>
        <w:r w:rsidR="00B94267">
          <w:rPr>
            <w:noProof/>
            <w:webHidden/>
          </w:rPr>
        </w:r>
        <w:r w:rsidR="00B94267">
          <w:rPr>
            <w:noProof/>
            <w:webHidden/>
          </w:rPr>
          <w:fldChar w:fldCharType="separate"/>
        </w:r>
        <w:r w:rsidR="00B94267">
          <w:rPr>
            <w:noProof/>
            <w:webHidden/>
          </w:rPr>
          <w:t>20</w:t>
        </w:r>
        <w:r w:rsidR="00B94267">
          <w:rPr>
            <w:noProof/>
            <w:webHidden/>
          </w:rPr>
          <w:fldChar w:fldCharType="end"/>
        </w:r>
      </w:hyperlink>
    </w:p>
    <w:p w14:paraId="720E3B13"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00B94267" w:rsidRPr="00E70A70">
          <w:rPr>
            <w:rStyle w:val="Hyperlink"/>
            <w:noProof/>
          </w:rPr>
          <w:t>Slika 15: Graf popularnosti programskih jezikov [31]</w:t>
        </w:r>
        <w:r w:rsidR="00B94267">
          <w:rPr>
            <w:noProof/>
            <w:webHidden/>
          </w:rPr>
          <w:tab/>
        </w:r>
        <w:r w:rsidR="00B94267">
          <w:rPr>
            <w:noProof/>
            <w:webHidden/>
          </w:rPr>
          <w:fldChar w:fldCharType="begin"/>
        </w:r>
        <w:r w:rsidR="00B94267">
          <w:rPr>
            <w:noProof/>
            <w:webHidden/>
          </w:rPr>
          <w:instrText xml:space="preserve"> PAGEREF _Toc459561485 \h </w:instrText>
        </w:r>
        <w:r w:rsidR="00B94267">
          <w:rPr>
            <w:noProof/>
            <w:webHidden/>
          </w:rPr>
        </w:r>
        <w:r w:rsidR="00B94267">
          <w:rPr>
            <w:noProof/>
            <w:webHidden/>
          </w:rPr>
          <w:fldChar w:fldCharType="separate"/>
        </w:r>
        <w:r w:rsidR="00B94267">
          <w:rPr>
            <w:noProof/>
            <w:webHidden/>
          </w:rPr>
          <w:t>21</w:t>
        </w:r>
        <w:r w:rsidR="00B94267">
          <w:rPr>
            <w:noProof/>
            <w:webHidden/>
          </w:rPr>
          <w:fldChar w:fldCharType="end"/>
        </w:r>
      </w:hyperlink>
    </w:p>
    <w:p w14:paraId="26FD38E5"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00B94267" w:rsidRPr="00E70A70">
          <w:rPr>
            <w:rStyle w:val="Hyperlink"/>
            <w:noProof/>
          </w:rPr>
          <w:t>Slika 16: Zaslonska slika nastavitev aplikacije pametne hiše</w:t>
        </w:r>
        <w:r w:rsidR="00B94267">
          <w:rPr>
            <w:noProof/>
            <w:webHidden/>
          </w:rPr>
          <w:tab/>
        </w:r>
        <w:r w:rsidR="00B94267">
          <w:rPr>
            <w:noProof/>
            <w:webHidden/>
          </w:rPr>
          <w:fldChar w:fldCharType="begin"/>
        </w:r>
        <w:r w:rsidR="00B94267">
          <w:rPr>
            <w:noProof/>
            <w:webHidden/>
          </w:rPr>
          <w:instrText xml:space="preserve"> PAGEREF _Toc459561486 \h </w:instrText>
        </w:r>
        <w:r w:rsidR="00B94267">
          <w:rPr>
            <w:noProof/>
            <w:webHidden/>
          </w:rPr>
        </w:r>
        <w:r w:rsidR="00B94267">
          <w:rPr>
            <w:noProof/>
            <w:webHidden/>
          </w:rPr>
          <w:fldChar w:fldCharType="separate"/>
        </w:r>
        <w:r w:rsidR="00B94267">
          <w:rPr>
            <w:noProof/>
            <w:webHidden/>
          </w:rPr>
          <w:t>23</w:t>
        </w:r>
        <w:r w:rsidR="00B94267">
          <w:rPr>
            <w:noProof/>
            <w:webHidden/>
          </w:rPr>
          <w:fldChar w:fldCharType="end"/>
        </w:r>
      </w:hyperlink>
    </w:p>
    <w:p w14:paraId="5B7C7FBB"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00B94267" w:rsidRPr="00E70A70">
          <w:rPr>
            <w:rStyle w:val="Hyperlink"/>
            <w:noProof/>
          </w:rPr>
          <w:t>Slika 17: Gradnja grafičnega uporabniškega vmesnika v okolju Xcode</w:t>
        </w:r>
        <w:r w:rsidR="00B94267">
          <w:rPr>
            <w:noProof/>
            <w:webHidden/>
          </w:rPr>
          <w:tab/>
        </w:r>
        <w:r w:rsidR="00B94267">
          <w:rPr>
            <w:noProof/>
            <w:webHidden/>
          </w:rPr>
          <w:fldChar w:fldCharType="begin"/>
        </w:r>
        <w:r w:rsidR="00B94267">
          <w:rPr>
            <w:noProof/>
            <w:webHidden/>
          </w:rPr>
          <w:instrText xml:space="preserve"> PAGEREF _Toc459561487 \h </w:instrText>
        </w:r>
        <w:r w:rsidR="00B94267">
          <w:rPr>
            <w:noProof/>
            <w:webHidden/>
          </w:rPr>
        </w:r>
        <w:r w:rsidR="00B94267">
          <w:rPr>
            <w:noProof/>
            <w:webHidden/>
          </w:rPr>
          <w:fldChar w:fldCharType="separate"/>
        </w:r>
        <w:r w:rsidR="00B94267">
          <w:rPr>
            <w:noProof/>
            <w:webHidden/>
          </w:rPr>
          <w:t>25</w:t>
        </w:r>
        <w:r w:rsidR="00B94267">
          <w:rPr>
            <w:noProof/>
            <w:webHidden/>
          </w:rPr>
          <w:fldChar w:fldCharType="end"/>
        </w:r>
      </w:hyperlink>
    </w:p>
    <w:p w14:paraId="523D2145"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00B94267" w:rsidRPr="00E70A70">
          <w:rPr>
            <w:rStyle w:val="Hyperlink"/>
            <w:noProof/>
          </w:rPr>
          <w:t>Slika 18: Zaslonska slika hitrega dostopa Today extension</w:t>
        </w:r>
        <w:r w:rsidR="00B94267">
          <w:rPr>
            <w:noProof/>
            <w:webHidden/>
          </w:rPr>
          <w:tab/>
        </w:r>
        <w:r w:rsidR="00B94267">
          <w:rPr>
            <w:noProof/>
            <w:webHidden/>
          </w:rPr>
          <w:fldChar w:fldCharType="begin"/>
        </w:r>
        <w:r w:rsidR="00B94267">
          <w:rPr>
            <w:noProof/>
            <w:webHidden/>
          </w:rPr>
          <w:instrText xml:space="preserve"> PAGEREF _Toc459561488 \h </w:instrText>
        </w:r>
        <w:r w:rsidR="00B94267">
          <w:rPr>
            <w:noProof/>
            <w:webHidden/>
          </w:rPr>
        </w:r>
        <w:r w:rsidR="00B94267">
          <w:rPr>
            <w:noProof/>
            <w:webHidden/>
          </w:rPr>
          <w:fldChar w:fldCharType="separate"/>
        </w:r>
        <w:r w:rsidR="00B94267">
          <w:rPr>
            <w:noProof/>
            <w:webHidden/>
          </w:rPr>
          <w:t>27</w:t>
        </w:r>
        <w:r w:rsidR="00B94267">
          <w:rPr>
            <w:noProof/>
            <w:webHidden/>
          </w:rPr>
          <w:fldChar w:fldCharType="end"/>
        </w:r>
      </w:hyperlink>
    </w:p>
    <w:p w14:paraId="0E3222F8"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00B94267" w:rsidRPr="00E70A70">
          <w:rPr>
            <w:rStyle w:val="Hyperlink"/>
            <w:noProof/>
          </w:rPr>
          <w:t>Slika 19: Usmerjevalnik Mikrotik hAP ac [34]</w:t>
        </w:r>
        <w:r w:rsidR="00B94267">
          <w:rPr>
            <w:noProof/>
            <w:webHidden/>
          </w:rPr>
          <w:tab/>
        </w:r>
        <w:r w:rsidR="00B94267">
          <w:rPr>
            <w:noProof/>
            <w:webHidden/>
          </w:rPr>
          <w:fldChar w:fldCharType="begin"/>
        </w:r>
        <w:r w:rsidR="00B94267">
          <w:rPr>
            <w:noProof/>
            <w:webHidden/>
          </w:rPr>
          <w:instrText xml:space="preserve"> PAGEREF _Toc459561489 \h </w:instrText>
        </w:r>
        <w:r w:rsidR="00B94267">
          <w:rPr>
            <w:noProof/>
            <w:webHidden/>
          </w:rPr>
        </w:r>
        <w:r w:rsidR="00B94267">
          <w:rPr>
            <w:noProof/>
            <w:webHidden/>
          </w:rPr>
          <w:fldChar w:fldCharType="separate"/>
        </w:r>
        <w:r w:rsidR="00B94267">
          <w:rPr>
            <w:noProof/>
            <w:webHidden/>
          </w:rPr>
          <w:t>28</w:t>
        </w:r>
        <w:r w:rsidR="00B94267">
          <w:rPr>
            <w:noProof/>
            <w:webHidden/>
          </w:rPr>
          <w:fldChar w:fldCharType="end"/>
        </w:r>
      </w:hyperlink>
    </w:p>
    <w:p w14:paraId="347441D6" w14:textId="77777777" w:rsidR="00B94267" w:rsidRDefault="002C3512">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00B94267" w:rsidRPr="00E70A70">
          <w:rPr>
            <w:rStyle w:val="Hyperlink"/>
            <w:noProof/>
          </w:rPr>
          <w:t>Slika 20: Idejna shema</w:t>
        </w:r>
        <w:r w:rsidR="00B94267">
          <w:rPr>
            <w:noProof/>
            <w:webHidden/>
          </w:rPr>
          <w:tab/>
        </w:r>
        <w:r w:rsidR="00B94267">
          <w:rPr>
            <w:noProof/>
            <w:webHidden/>
          </w:rPr>
          <w:fldChar w:fldCharType="begin"/>
        </w:r>
        <w:r w:rsidR="00B94267">
          <w:rPr>
            <w:noProof/>
            <w:webHidden/>
          </w:rPr>
          <w:instrText xml:space="preserve"> PAGEREF _Toc459561490 \h </w:instrText>
        </w:r>
        <w:r w:rsidR="00B94267">
          <w:rPr>
            <w:noProof/>
            <w:webHidden/>
          </w:rPr>
        </w:r>
        <w:r w:rsidR="00B94267">
          <w:rPr>
            <w:noProof/>
            <w:webHidden/>
          </w:rPr>
          <w:fldChar w:fldCharType="separate"/>
        </w:r>
        <w:r w:rsidR="00B94267">
          <w:rPr>
            <w:noProof/>
            <w:webHidden/>
          </w:rPr>
          <w:t>30</w:t>
        </w:r>
        <w:r w:rsidR="00B94267">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proofErr w:type="spellStart"/>
      <w:r>
        <w:t>IoT</w:t>
      </w:r>
      <w:proofErr w:type="spellEnd"/>
      <w:r>
        <w:t xml:space="preserve"> – </w:t>
      </w:r>
      <w:r w:rsidR="0093725B">
        <w:t>(</w:t>
      </w:r>
      <w:r w:rsidR="0076578F">
        <w:t xml:space="preserve">ang. </w:t>
      </w:r>
      <w:r>
        <w:t xml:space="preserve">Internet </w:t>
      </w:r>
      <w:proofErr w:type="spellStart"/>
      <w:r>
        <w:t>of</w:t>
      </w:r>
      <w:proofErr w:type="spellEnd"/>
      <w:r>
        <w:t xml:space="preserve"> </w:t>
      </w:r>
      <w:proofErr w:type="spellStart"/>
      <w:r>
        <w:t>Things</w:t>
      </w:r>
      <w:proofErr w:type="spellEnd"/>
      <w:r w:rsidR="003F42AF">
        <w:t>)</w:t>
      </w:r>
    </w:p>
    <w:p w14:paraId="405D0A2B" w14:textId="5ECBB224" w:rsidR="00F7576C" w:rsidRDefault="00F7576C" w:rsidP="00030017">
      <w:r>
        <w:t xml:space="preserve">GPIO – </w:t>
      </w:r>
      <w:r w:rsidR="00240B94">
        <w:t xml:space="preserve">(ang. </w:t>
      </w:r>
      <w:r>
        <w:t xml:space="preserve">General </w:t>
      </w:r>
      <w:proofErr w:type="spellStart"/>
      <w:r>
        <w:t>Purpose</w:t>
      </w:r>
      <w:proofErr w:type="spellEnd"/>
      <w:r>
        <w:t xml:space="preserve"> </w:t>
      </w:r>
      <w:proofErr w:type="spellStart"/>
      <w:r>
        <w:t>Input</w:t>
      </w:r>
      <w:proofErr w:type="spellEnd"/>
      <w:r>
        <w:t xml:space="preserve"> </w:t>
      </w:r>
      <w:proofErr w:type="spellStart"/>
      <w:r>
        <w:t>Output</w:t>
      </w:r>
      <w:proofErr w:type="spellEnd"/>
      <w:r w:rsidR="00240B94">
        <w:t>)</w:t>
      </w:r>
    </w:p>
    <w:p w14:paraId="6BE87FB9" w14:textId="3D2A0078" w:rsidR="00D52A20" w:rsidRDefault="00D52A20" w:rsidP="00030017">
      <w:r>
        <w:t>API</w:t>
      </w:r>
      <w:r w:rsidR="0076578F">
        <w:t xml:space="preserve"> – (ang. </w:t>
      </w:r>
      <w:proofErr w:type="spellStart"/>
      <w:r w:rsidR="0076578F">
        <w:t>A</w:t>
      </w:r>
      <w:r w:rsidR="0076578F" w:rsidRPr="0076578F">
        <w:t>pplication</w:t>
      </w:r>
      <w:proofErr w:type="spellEnd"/>
      <w:r w:rsidR="0076578F" w:rsidRPr="0076578F">
        <w:t xml:space="preserve"> </w:t>
      </w:r>
      <w:proofErr w:type="spellStart"/>
      <w:r w:rsidR="0076578F">
        <w:t>P</w:t>
      </w:r>
      <w:r w:rsidR="0076578F" w:rsidRPr="0076578F">
        <w:t>rogramming</w:t>
      </w:r>
      <w:proofErr w:type="spellEnd"/>
      <w:r w:rsidR="0076578F" w:rsidRPr="0076578F">
        <w:t xml:space="preserve"> </w:t>
      </w:r>
      <w:proofErr w:type="spellStart"/>
      <w:r w:rsidR="0076578F">
        <w:t>I</w:t>
      </w:r>
      <w:r w:rsidR="0076578F" w:rsidRPr="0076578F">
        <w:t>nterface</w:t>
      </w:r>
      <w:proofErr w:type="spellEnd"/>
      <w:r w:rsidR="0076578F">
        <w:t>)</w:t>
      </w:r>
    </w:p>
    <w:p w14:paraId="355E3BA8" w14:textId="025A3B73" w:rsidR="00D52A20" w:rsidRDefault="00D52A20" w:rsidP="00030017">
      <w:r>
        <w:t>NAT</w:t>
      </w:r>
      <w:r w:rsidR="0076578F">
        <w:t xml:space="preserve"> – (ang. </w:t>
      </w:r>
      <w:proofErr w:type="spellStart"/>
      <w:r w:rsidR="0076578F" w:rsidRPr="0076578F">
        <w:t>Network</w:t>
      </w:r>
      <w:proofErr w:type="spellEnd"/>
      <w:r w:rsidR="0076578F" w:rsidRPr="0076578F">
        <w:t xml:space="preserve"> </w:t>
      </w:r>
      <w:proofErr w:type="spellStart"/>
      <w:r w:rsidR="0076578F">
        <w:t>A</w:t>
      </w:r>
      <w:r w:rsidR="0076578F" w:rsidRPr="0076578F">
        <w:t>ddress</w:t>
      </w:r>
      <w:proofErr w:type="spellEnd"/>
      <w:r w:rsidR="0076578F" w:rsidRPr="0076578F">
        <w:t xml:space="preserve"> </w:t>
      </w:r>
      <w:proofErr w:type="spellStart"/>
      <w:r w:rsidR="0076578F">
        <w:t>T</w:t>
      </w:r>
      <w:r w:rsidR="0076578F" w:rsidRPr="0076578F">
        <w:t>ranslation</w:t>
      </w:r>
      <w:proofErr w:type="spellEnd"/>
      <w:r w:rsidR="0076578F">
        <w:t>)</w:t>
      </w:r>
    </w:p>
    <w:p w14:paraId="5BDDCA1B" w14:textId="1CD895D3" w:rsidR="00D52A20" w:rsidRDefault="00AF7CE5" w:rsidP="00030017">
      <w:r>
        <w:t>PWM</w:t>
      </w:r>
      <w:r w:rsidR="00005D9F">
        <w:t xml:space="preserve"> – (ang. </w:t>
      </w:r>
      <w:proofErr w:type="spellStart"/>
      <w:r w:rsidR="00005D9F" w:rsidRPr="00005D9F">
        <w:t>Pulse-width</w:t>
      </w:r>
      <w:proofErr w:type="spellEnd"/>
      <w:r w:rsidR="00005D9F" w:rsidRPr="00005D9F">
        <w:t xml:space="preserve"> </w:t>
      </w:r>
      <w:proofErr w:type="spellStart"/>
      <w:r w:rsidR="00005D9F" w:rsidRPr="00005D9F">
        <w:t>modulation</w:t>
      </w:r>
      <w:proofErr w:type="spellEnd"/>
      <w:r w:rsidR="00005D9F">
        <w:t>)</w:t>
      </w:r>
    </w:p>
    <w:p w14:paraId="1EA64A15" w14:textId="23C9A4AF" w:rsidR="00AF7CE5" w:rsidRDefault="00AF7CE5" w:rsidP="00030017">
      <w:r>
        <w:t>BPM</w:t>
      </w:r>
      <w:r w:rsidR="00005D9F">
        <w:t xml:space="preserve"> – (</w:t>
      </w:r>
      <w:r w:rsidR="00240B94">
        <w:t xml:space="preserve">ang. </w:t>
      </w:r>
      <w:r w:rsidR="00005D9F" w:rsidRPr="00005D9F">
        <w:t xml:space="preserve">Business </w:t>
      </w:r>
      <w:proofErr w:type="spellStart"/>
      <w:r w:rsidR="00005D9F" w:rsidRPr="00005D9F">
        <w:t>process</w:t>
      </w:r>
      <w:proofErr w:type="spellEnd"/>
      <w:r w:rsidR="00005D9F" w:rsidRPr="00005D9F">
        <w:t xml:space="preserve"> management</w:t>
      </w:r>
      <w:r w:rsidR="00005D9F">
        <w:t>)</w:t>
      </w:r>
    </w:p>
    <w:p w14:paraId="475AEFF0" w14:textId="7A7F5C29" w:rsidR="00550C19" w:rsidRDefault="00550C19" w:rsidP="00030017">
      <w:r>
        <w:t>GPS</w:t>
      </w:r>
      <w:r w:rsidR="00005D9F">
        <w:t xml:space="preserve"> - </w:t>
      </w:r>
      <w:r w:rsidR="00005D9F" w:rsidRPr="00005D9F">
        <w:t xml:space="preserve">Globalni sistem </w:t>
      </w:r>
      <w:proofErr w:type="spellStart"/>
      <w:r w:rsidR="00005D9F" w:rsidRPr="00005D9F">
        <w:t>pozicioniranja</w:t>
      </w:r>
      <w:proofErr w:type="spellEnd"/>
    </w:p>
    <w:p w14:paraId="532C9531" w14:textId="6A200831" w:rsidR="00383C27" w:rsidRDefault="002E1FB1" w:rsidP="00030017">
      <w:r>
        <w:t>CVS</w:t>
      </w:r>
      <w:r w:rsidR="00383C27">
        <w:t xml:space="preserve"> </w:t>
      </w:r>
      <w:r>
        <w:t xml:space="preserve">- (ang. </w:t>
      </w:r>
      <w:proofErr w:type="spellStart"/>
      <w:r w:rsidRPr="002E1FB1">
        <w:t>Concurrent</w:t>
      </w:r>
      <w:proofErr w:type="spellEnd"/>
      <w:r w:rsidRPr="002E1FB1">
        <w:t xml:space="preserve"> </w:t>
      </w:r>
      <w:proofErr w:type="spellStart"/>
      <w:r w:rsidRPr="002E1FB1">
        <w:t>Versions</w:t>
      </w:r>
      <w:proofErr w:type="spellEnd"/>
      <w:r w:rsidRPr="002E1FB1">
        <w:t xml:space="preserve"> </w:t>
      </w:r>
      <w:proofErr w:type="spellStart"/>
      <w:r w:rsidRPr="002E1FB1">
        <w:t>System</w:t>
      </w:r>
      <w:proofErr w:type="spellEnd"/>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33940"/>
      <w:r w:rsidRPr="00AE3509">
        <w:rPr>
          <w:b/>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4CB1DCD8"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w:t>
      </w:r>
      <w:proofErr w:type="spellStart"/>
      <w:r w:rsidR="00455F5D">
        <w:t>IoT</w:t>
      </w:r>
      <w:proofErr w:type="spellEnd"/>
      <w:r w:rsidR="00455F5D">
        <w:t xml:space="preserve"> Internet </w:t>
      </w:r>
      <w:proofErr w:type="spellStart"/>
      <w:r w:rsidR="00455F5D">
        <w:t>of</w:t>
      </w:r>
      <w:proofErr w:type="spellEnd"/>
      <w:r w:rsidR="00455F5D">
        <w:t xml:space="preserve"> </w:t>
      </w:r>
      <w:proofErr w:type="spellStart"/>
      <w:r w:rsidR="00455F5D">
        <w:t>Things</w:t>
      </w:r>
      <w:proofErr w:type="spellEnd"/>
      <w:r w:rsidR="00455F5D">
        <w:t xml:space="preserve">). Kaj je torej </w:t>
      </w:r>
      <w:proofErr w:type="spellStart"/>
      <w:r w:rsidR="00455F5D">
        <w:t>IoT</w:t>
      </w:r>
      <w:proofErr w:type="spellEnd"/>
      <w:r w:rsidR="00455F5D">
        <w:t xml:space="preserve"> in kako je povezan s pametno hišo?</w:t>
      </w:r>
    </w:p>
    <w:p w14:paraId="6E7EC841" w14:textId="77777777" w:rsidR="00087E70" w:rsidRDefault="00087E70" w:rsidP="009D7E55"/>
    <w:p w14:paraId="20EACFA6" w14:textId="29917B65"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w:t>
      </w:r>
      <w:r w:rsidR="004E2804">
        <w:t>enotnega inteligentnega sistema</w:t>
      </w:r>
      <w:r>
        <w:t xml:space="preserve"> je povezovanje, upravljanje in nadzor nad porabniki</w:t>
      </w:r>
      <w:r w:rsidR="004E2804">
        <w:t>. C</w:t>
      </w:r>
      <w:r>
        <w:t xml:space="preserve">ilj je zviševanja </w:t>
      </w:r>
      <w:r w:rsidR="004E2804">
        <w:t>stopnje</w:t>
      </w:r>
      <w:r>
        <w:t xml:space="preserve"> udobja, varčnosti in varnosti</w:t>
      </w:r>
      <w:r w:rsidR="004E2804">
        <w:t xml:space="preserve"> bivanja</w:t>
      </w:r>
      <w:r>
        <w:t xml:space="preserve">. </w:t>
      </w:r>
      <w:r w:rsidR="004E2804">
        <w:t>Pr</w:t>
      </w:r>
      <w:r>
        <w:t xml:space="preserve">imer uporabe </w:t>
      </w:r>
      <w:r w:rsidR="004E2804">
        <w:t xml:space="preserve">enotnega inteligentnega sistema bi bil naslednji: </w:t>
      </w:r>
      <w:r>
        <w:t xml:space="preserve">ob odhodu </w:t>
      </w:r>
      <w:r w:rsidR="004E2804">
        <w:t xml:space="preserve">stanovalcev </w:t>
      </w:r>
      <w:r>
        <w:t>od doma</w:t>
      </w:r>
      <w:r w:rsidR="004E2804">
        <w:t xml:space="preserve"> se</w:t>
      </w:r>
      <w:r>
        <w:t xml:space="preserve"> avtomatsko izključijo vsa svetila in druge </w:t>
      </w:r>
      <w:r w:rsidR="004E2804">
        <w:t xml:space="preserve">električne </w:t>
      </w:r>
      <w:r>
        <w:t xml:space="preserve">naprave v hiši, vključi se alarm, zniža </w:t>
      </w:r>
      <w:r w:rsidR="004E2804">
        <w:t xml:space="preserve">se </w:t>
      </w:r>
      <w:r>
        <w:t xml:space="preserve">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7ED7AA74" w:rsidR="00033801" w:rsidRDefault="00033801" w:rsidP="00455F5D">
      <w:r>
        <w:t xml:space="preserve">Pri </w:t>
      </w:r>
      <w:proofErr w:type="spellStart"/>
      <w:r>
        <w:t>IoT</w:t>
      </w:r>
      <w:proofErr w:type="spellEnd"/>
      <w:r>
        <w:t xml:space="preserve">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w:t>
      </w:r>
      <w:proofErr w:type="spellStart"/>
      <w:r w:rsidRPr="003F2E02">
        <w:t>IoT</w:t>
      </w:r>
      <w:proofErr w:type="spellEnd"/>
      <w:r w:rsidRPr="003F2E02">
        <w:t xml:space="preserve">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proofErr w:type="spellStart"/>
      <w:r w:rsidR="0051013A">
        <w:t>IoT</w:t>
      </w:r>
      <w:proofErr w:type="spellEnd"/>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proofErr w:type="spellStart"/>
      <w:r w:rsidR="00D65621">
        <w:t>IoT</w:t>
      </w:r>
      <w:proofErr w:type="spellEnd"/>
      <w:r w:rsidR="00D65621">
        <w:t xml:space="preserve"> je avtomatizem, ki </w:t>
      </w:r>
      <w:r w:rsidR="0051013A">
        <w:t>omogoča</w:t>
      </w:r>
      <w:r w:rsidR="00D65621">
        <w:t xml:space="preserve"> boljšo izrabo obnovljivih in neobnovljivih virov, večje udobje in izboljšano varnost </w:t>
      </w:r>
      <w:r w:rsidR="0051013A">
        <w:t>ljudi</w:t>
      </w:r>
      <w:r w:rsidR="00D65621">
        <w:t xml:space="preserve">. Pri nalogi smo se osredotočili na primer uporabe </w:t>
      </w:r>
      <w:proofErr w:type="spellStart"/>
      <w:r w:rsidR="00D65621">
        <w:t>IoT</w:t>
      </w:r>
      <w:proofErr w:type="spellEnd"/>
      <w:r w:rsidR="00D65621">
        <w:t xml:space="preserve">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280B7E36" w:rsidR="009D7E55" w:rsidRDefault="00455F5D" w:rsidP="009D7E55">
      <w:r>
        <w:t xml:space="preserve">Z razvojem računalništva so </w:t>
      </w:r>
      <w:r w:rsidR="00033801">
        <w:t xml:space="preserve">senzorske in </w:t>
      </w:r>
      <w:proofErr w:type="spellStart"/>
      <w:r w:rsidR="00033801">
        <w:t>aktuatorske</w:t>
      </w:r>
      <w:proofErr w:type="spellEnd"/>
      <w:r>
        <w:t xml:space="preserve"> naprave postale cenovno dostopne. </w:t>
      </w:r>
      <w:r w:rsidR="0051013A">
        <w:t>D</w:t>
      </w:r>
      <w:r>
        <w:t xml:space="preserve">ostop do </w:t>
      </w:r>
      <w:r w:rsidR="00D80472">
        <w:t>svetovnega spleta</w:t>
      </w:r>
      <w:r>
        <w:t xml:space="preserve">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0C92FBD1" w14:textId="4D833ED9" w:rsidR="0010286D" w:rsidRDefault="007F0D5D" w:rsidP="00CE669E">
      <w:r>
        <w:t>N</w:t>
      </w:r>
      <w:r w:rsidR="00ED7D95">
        <w:t xml:space="preserve">a področju </w:t>
      </w:r>
      <w:proofErr w:type="spellStart"/>
      <w:r w:rsidR="00ED7D95">
        <w:t>IoT</w:t>
      </w:r>
      <w:proofErr w:type="spellEnd"/>
      <w:r w:rsidR="00ED7D95">
        <w:t xml:space="preserve"> </w:t>
      </w:r>
      <w:r>
        <w:t xml:space="preserve">obstaja </w:t>
      </w:r>
      <w:r w:rsidR="002B21A2">
        <w:t>več</w:t>
      </w:r>
      <w:r w:rsidR="004E2804">
        <w:t>,</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w:t>
      </w:r>
      <w:proofErr w:type="spellStart"/>
      <w:r w:rsidR="006A1287">
        <w:t>zaprtokodni</w:t>
      </w:r>
      <w:proofErr w:type="spellEnd"/>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w:t>
      </w:r>
      <w:proofErr w:type="spellStart"/>
      <w:r w:rsidR="006A1287">
        <w:t>Raspberry</w:t>
      </w:r>
      <w:proofErr w:type="spellEnd"/>
      <w:r w:rsidR="006A1287">
        <w:t xml:space="preserve">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w:t>
      </w:r>
      <w:proofErr w:type="spellStart"/>
      <w:r w:rsidR="006A1287">
        <w:t>iOS</w:t>
      </w:r>
      <w:proofErr w:type="spellEnd"/>
      <w:r w:rsidR="006A1287">
        <w:t xml:space="preserve">. </w:t>
      </w:r>
    </w:p>
    <w:p w14:paraId="5D25BA4A" w14:textId="77777777" w:rsidR="00CE669E" w:rsidRDefault="00CE669E" w:rsidP="002872A0">
      <w:pPr>
        <w:ind w:firstLine="397"/>
      </w:pPr>
    </w:p>
    <w:p w14:paraId="2E6C27DC" w14:textId="77777777" w:rsidR="00073D7F" w:rsidRDefault="00CE1F5D" w:rsidP="00CE669E">
      <w:r>
        <w:t xml:space="preserve">V prvem </w:t>
      </w:r>
      <w:r w:rsidR="00C77DEF">
        <w:t>delu diplomskega dela bomo predstavili primere uporabe pametnih naprav v realnem svetu.</w:t>
      </w:r>
      <w:r w:rsidR="004F7873">
        <w:t xml:space="preserve"> Pogledali si bomo tudi arhitekture </w:t>
      </w:r>
      <w:proofErr w:type="spellStart"/>
      <w:r w:rsidR="004F7873">
        <w:t>IoT</w:t>
      </w:r>
      <w:proofErr w:type="spellEnd"/>
      <w:r w:rsidR="004F7873">
        <w:t xml:space="preserve"> sistemov ter komunikacijske protokole s katerimi </w:t>
      </w:r>
      <w:proofErr w:type="spellStart"/>
      <w:r w:rsidR="004F7873">
        <w:t>IoT</w:t>
      </w:r>
      <w:proofErr w:type="spellEnd"/>
      <w:r w:rsidR="004F7873">
        <w:t xml:space="preserve">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47C7EEF"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w:t>
      </w:r>
      <w:proofErr w:type="spellStart"/>
      <w:r>
        <w:t>t.j</w:t>
      </w:r>
      <w:proofErr w:type="spellEnd"/>
      <w:r>
        <w:t xml:space="preserve">. mobilno aplikacijo za operacijski sistem </w:t>
      </w:r>
      <w:proofErr w:type="spellStart"/>
      <w:r>
        <w:t>iOS</w:t>
      </w:r>
      <w:proofErr w:type="spellEnd"/>
      <w:r>
        <w:t xml:space="preserve">.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 xml:space="preserve">bodo povzete poglavitne težave v </w:t>
      </w:r>
      <w:proofErr w:type="spellStart"/>
      <w:r w:rsidR="00D25DD6">
        <w:t>IoT</w:t>
      </w:r>
      <w:proofErr w:type="spellEnd"/>
      <w:r w:rsidR="00D25DD6">
        <w: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3E863869" w14:textId="361FD2D8" w:rsidR="00CB224D" w:rsidRPr="00CB224D" w:rsidRDefault="00661BBB" w:rsidP="00CB224D">
      <w:pPr>
        <w:pStyle w:val="Heading1"/>
      </w:pPr>
      <w:bookmarkStart w:id="29" w:name="_Toc459633469"/>
      <w:bookmarkStart w:id="30" w:name="_Toc459633941"/>
      <w:r>
        <w:t>P</w:t>
      </w:r>
      <w:r w:rsidR="00442211">
        <w:t>ametna hiša</w:t>
      </w:r>
      <w:bookmarkEnd w:id="29"/>
      <w:bookmarkEnd w:id="30"/>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9E7428C" w:rsidR="007C5A88" w:rsidRDefault="00A94E6C" w:rsidP="003762D6">
      <w:pPr>
        <w:pStyle w:val="ListParagraph"/>
        <w:numPr>
          <w:ilvl w:val="0"/>
          <w:numId w:val="35"/>
        </w:numPr>
      </w:pPr>
      <w:r>
        <w:t>Luči</w:t>
      </w:r>
      <w:r w:rsidR="002E1FB1">
        <w:t>,</w:t>
      </w:r>
    </w:p>
    <w:p w14:paraId="26E077F1" w14:textId="67F0F3A3" w:rsidR="00A94E6C" w:rsidRDefault="00A94E6C" w:rsidP="00A94E6C">
      <w:pPr>
        <w:pStyle w:val="ListParagraph"/>
        <w:numPr>
          <w:ilvl w:val="0"/>
          <w:numId w:val="35"/>
        </w:numPr>
      </w:pPr>
      <w:r>
        <w:t>Senzor gibanja</w:t>
      </w:r>
      <w:r w:rsidR="002E1FB1">
        <w:t>,</w:t>
      </w:r>
    </w:p>
    <w:p w14:paraId="7D55AF77" w14:textId="21BF9AF2" w:rsidR="00A94E6C" w:rsidRDefault="00A94E6C" w:rsidP="00A94E6C">
      <w:pPr>
        <w:pStyle w:val="ListParagraph"/>
        <w:numPr>
          <w:ilvl w:val="0"/>
          <w:numId w:val="35"/>
        </w:numPr>
      </w:pPr>
      <w:r>
        <w:t>Kamera</w:t>
      </w:r>
      <w:r w:rsidR="002E1FB1">
        <w:t>,</w:t>
      </w:r>
    </w:p>
    <w:p w14:paraId="45009524" w14:textId="4EA7EA83" w:rsidR="00A94E6C" w:rsidRDefault="00A94E6C" w:rsidP="00A94E6C">
      <w:pPr>
        <w:pStyle w:val="ListParagraph"/>
        <w:numPr>
          <w:ilvl w:val="0"/>
          <w:numId w:val="35"/>
        </w:numPr>
      </w:pPr>
      <w:r>
        <w:t>Senzor dima</w:t>
      </w:r>
      <w:r w:rsidR="002E1FB1">
        <w:t>,</w:t>
      </w:r>
    </w:p>
    <w:p w14:paraId="6E2C9883" w14:textId="1ADC9110" w:rsidR="00A94E6C" w:rsidRDefault="00E11965" w:rsidP="00A94E6C">
      <w:pPr>
        <w:pStyle w:val="ListParagraph"/>
        <w:numPr>
          <w:ilvl w:val="0"/>
          <w:numId w:val="35"/>
        </w:numPr>
      </w:pPr>
      <w:r>
        <w:t>Elektronske k</w:t>
      </w:r>
      <w:r w:rsidR="00A94E6C">
        <w:t>ljučavnice</w:t>
      </w:r>
      <w:r w:rsidR="002E1FB1">
        <w:t>,</w:t>
      </w:r>
    </w:p>
    <w:p w14:paraId="6C26CF45" w14:textId="1AB5D4C1" w:rsidR="00E11965" w:rsidRDefault="00A94E6C" w:rsidP="00E11965">
      <w:pPr>
        <w:pStyle w:val="ListParagraph"/>
        <w:numPr>
          <w:ilvl w:val="0"/>
          <w:numId w:val="35"/>
        </w:numPr>
      </w:pPr>
      <w:r>
        <w:t>Napajalne vtičnice</w:t>
      </w:r>
      <w:r w:rsidR="002E1FB1">
        <w:t>,</w:t>
      </w:r>
    </w:p>
    <w:p w14:paraId="671C45A2" w14:textId="4CAF9D98" w:rsidR="00E11965" w:rsidRDefault="00A94E6C" w:rsidP="0021747A">
      <w:pPr>
        <w:pStyle w:val="ListParagraph"/>
        <w:numPr>
          <w:ilvl w:val="0"/>
          <w:numId w:val="35"/>
        </w:numPr>
      </w:pPr>
      <w:r>
        <w:t>Termostat za centralno ogrevanje</w:t>
      </w:r>
      <w:r w:rsidR="002E1FB1">
        <w:t>,</w:t>
      </w:r>
    </w:p>
    <w:p w14:paraId="5C5F703C" w14:textId="083DB3E1" w:rsidR="00A94E6C" w:rsidRDefault="008D430F" w:rsidP="00A94E6C">
      <w:pPr>
        <w:pStyle w:val="ListParagraph"/>
        <w:numPr>
          <w:ilvl w:val="0"/>
          <w:numId w:val="35"/>
        </w:numPr>
      </w:pPr>
      <w:r>
        <w:t>Elektronsk</w:t>
      </w:r>
      <w:r w:rsidR="000A5270">
        <w:t>o vodena senčila</w:t>
      </w:r>
      <w:r w:rsidR="002E1FB1">
        <w:t>,</w:t>
      </w:r>
    </w:p>
    <w:p w14:paraId="3E0A5976" w14:textId="422A622E" w:rsidR="00A94E6C" w:rsidRDefault="00A94E6C" w:rsidP="00A94E6C">
      <w:pPr>
        <w:pStyle w:val="ListParagraph"/>
        <w:numPr>
          <w:ilvl w:val="0"/>
          <w:numId w:val="35"/>
        </w:numPr>
      </w:pPr>
      <w:r>
        <w:t>Senzor vlage</w:t>
      </w:r>
      <w:r w:rsidR="002E1FB1">
        <w:t>,</w:t>
      </w:r>
    </w:p>
    <w:p w14:paraId="3F0F26C2" w14:textId="6F055553" w:rsidR="009E59FB" w:rsidRDefault="009E59FB" w:rsidP="00A94E6C">
      <w:pPr>
        <w:pStyle w:val="ListParagraph"/>
        <w:numPr>
          <w:ilvl w:val="0"/>
          <w:numId w:val="35"/>
        </w:numPr>
      </w:pPr>
      <w:r>
        <w:t>Senzor svetlosti v prostoru</w:t>
      </w:r>
      <w:r w:rsidR="002E1FB1">
        <w:t>,</w:t>
      </w:r>
    </w:p>
    <w:p w14:paraId="19C76C07" w14:textId="3AA75075" w:rsidR="00A94E6C" w:rsidRDefault="00A94E6C" w:rsidP="00E11965">
      <w:pPr>
        <w:pStyle w:val="ListParagraph"/>
        <w:numPr>
          <w:ilvl w:val="0"/>
          <w:numId w:val="35"/>
        </w:numPr>
      </w:pPr>
      <w:r>
        <w:t>Vremenska postaja</w:t>
      </w:r>
      <w:r w:rsidR="002E1FB1">
        <w:t>,</w:t>
      </w:r>
    </w:p>
    <w:p w14:paraId="3EE2657F" w14:textId="3FC6635C" w:rsidR="00E11965" w:rsidRDefault="00E11965" w:rsidP="00E11965">
      <w:pPr>
        <w:pStyle w:val="ListParagraph"/>
        <w:numPr>
          <w:ilvl w:val="0"/>
          <w:numId w:val="35"/>
        </w:numPr>
      </w:pPr>
      <w:r>
        <w:t>Polnilne postaje za električna prevozna sredstva</w:t>
      </w:r>
      <w:r w:rsidR="002E1FB1">
        <w:t>,</w:t>
      </w:r>
    </w:p>
    <w:p w14:paraId="3788E2DA" w14:textId="34C9BFE6" w:rsidR="00E11965" w:rsidRDefault="00165F43" w:rsidP="00E11965">
      <w:pPr>
        <w:pStyle w:val="ListParagraph"/>
        <w:numPr>
          <w:ilvl w:val="0"/>
          <w:numId w:val="35"/>
        </w:numPr>
      </w:pPr>
      <w:r>
        <w:t>Pretvornik</w:t>
      </w:r>
      <w:r w:rsidR="00E11965">
        <w:t xml:space="preserve"> solarnih panelov</w:t>
      </w:r>
      <w:r w:rsidR="002E1FB1">
        <w:t>.</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eastAsia="sl-SI"/>
        </w:rPr>
        <w:lastRenderedPageBreak/>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0D20DC8" w:rsidR="00AD0B3A" w:rsidRDefault="00036EEB" w:rsidP="003762D6">
      <w:pPr>
        <w:jc w:val="center"/>
      </w:pPr>
      <w:bookmarkStart w:id="31" w:name="_Toc459561471"/>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1"/>
    </w:p>
    <w:p w14:paraId="6602D718" w14:textId="7DB23973" w:rsidR="00CB224D" w:rsidRDefault="00CB224D" w:rsidP="00E11965">
      <w:pPr>
        <w:pStyle w:val="Heading2"/>
      </w:pPr>
      <w:bookmarkStart w:id="32" w:name="_Toc459633470"/>
      <w:bookmarkStart w:id="33" w:name="_Toc459633942"/>
      <w:proofErr w:type="spellStart"/>
      <w:r>
        <w:t>IoT</w:t>
      </w:r>
      <w:bookmarkEnd w:id="32"/>
      <w:bookmarkEnd w:id="33"/>
      <w:proofErr w:type="spellEnd"/>
    </w:p>
    <w:p w14:paraId="438B46D1" w14:textId="556777F0" w:rsidR="00FA514D" w:rsidRDefault="006E00D1" w:rsidP="00FA514D">
      <w:r>
        <w:t xml:space="preserve">Besedno zvezo </w:t>
      </w:r>
      <w:proofErr w:type="spellStart"/>
      <w:r w:rsidR="00D10690">
        <w:t>IoT</w:t>
      </w:r>
      <w:proofErr w:type="spellEnd"/>
      <w:r w:rsidR="00D10690">
        <w:t xml:space="preserve">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 xml:space="preserve">itanski inženir Kevin </w:t>
      </w:r>
      <w:proofErr w:type="spellStart"/>
      <w:r w:rsidR="00AA553A">
        <w:t>Ashton</w:t>
      </w:r>
      <w:proofErr w:type="spellEnd"/>
      <w:r w:rsidR="00FA514D" w:rsidRPr="00FA514D">
        <w:t xml:space="preserve">. </w:t>
      </w:r>
      <w:r w:rsidR="00731C1F">
        <w:t>Kevin</w:t>
      </w:r>
      <w:r w:rsidR="000A5270">
        <w:t xml:space="preserve"> </w:t>
      </w:r>
      <w:proofErr w:type="spellStart"/>
      <w:r w:rsidR="000A5270">
        <w:t>Ashton</w:t>
      </w:r>
      <w:proofErr w:type="spellEnd"/>
      <w:r w:rsidR="00731C1F">
        <w:t xml:space="preserve"> </w:t>
      </w:r>
      <w:r w:rsidR="00675E07">
        <w:t>j</w:t>
      </w:r>
      <w:r w:rsidR="00FA514D" w:rsidRPr="00FA514D">
        <w:t xml:space="preserve">e ustanovitelj laboratorija </w:t>
      </w:r>
      <w:proofErr w:type="spellStart"/>
      <w:r w:rsidR="00FA514D" w:rsidRPr="00FA514D">
        <w:t>Auto</w:t>
      </w:r>
      <w:proofErr w:type="spellEnd"/>
      <w:r w:rsidR="00FA514D" w:rsidRPr="00FA514D">
        <w:t xml:space="preserve">-ID Center na MIT (Massachusetts Institute </w:t>
      </w:r>
      <w:proofErr w:type="spellStart"/>
      <w:r w:rsidR="00FA514D" w:rsidRPr="00FA514D">
        <w:t>of</w:t>
      </w:r>
      <w:proofErr w:type="spellEnd"/>
      <w:r w:rsidR="00FA514D" w:rsidRPr="00FA514D">
        <w:t xml:space="preserve"> </w:t>
      </w:r>
      <w:proofErr w:type="spellStart"/>
      <w:r w:rsidR="00FA514D" w:rsidRPr="00FA514D">
        <w:t>Technology</w:t>
      </w:r>
      <w:proofErr w:type="spellEnd"/>
      <w:r w:rsidR="00FA514D" w:rsidRPr="00FA514D">
        <w:t>),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37BC06F2" w:rsidR="00C1441E" w:rsidRDefault="00675E07" w:rsidP="00CE669E">
      <w:proofErr w:type="spellStart"/>
      <w:r>
        <w:t>IoT</w:t>
      </w:r>
      <w:proofErr w:type="spellEnd"/>
      <w:r w:rsidRPr="00675E07">
        <w:t xml:space="preserve"> je koncept povezovan</w:t>
      </w:r>
      <w:r w:rsidR="00E83A44">
        <w:t>ja katere</w:t>
      </w:r>
      <w:r w:rsidRPr="00675E07">
        <w:t>koli naprav, ki omogoča</w:t>
      </w:r>
      <w:r w:rsidR="000A5270">
        <w:t>jo</w:t>
      </w:r>
      <w:r w:rsidRPr="00675E07">
        <w:t xml:space="preserve"> povezljivost v internet. </w:t>
      </w:r>
      <w:r w:rsidR="00E83A44">
        <w:t>L</w:t>
      </w:r>
      <w:r w:rsidRPr="00675E07">
        <w:t>ahko</w:t>
      </w:r>
      <w:r w:rsidR="00E83A44">
        <w:t xml:space="preserve"> bi</w:t>
      </w:r>
      <w:r w:rsidRPr="00675E07">
        <w:t xml:space="preserve"> rekli,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3FE7CA46" w:rsidR="00711B71" w:rsidRDefault="00C1441E" w:rsidP="00CB224D">
      <w:r w:rsidRPr="00C1441E">
        <w:t>Internet stvari predstavlja enega izmed stebrov interneta prihodnosti, ki bo z uporabo standardiziranih komunikacijskih protokolov in o</w:t>
      </w:r>
      <w:r w:rsidR="009B3053">
        <w:t>mrež</w:t>
      </w:r>
      <w:r w:rsidR="00286720">
        <w:t>ne infrastrukture,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lastRenderedPageBreak/>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4" w:name="_Toc459633471"/>
      <w:bookmarkStart w:id="35" w:name="_Toc459633943"/>
      <w:r>
        <w:t xml:space="preserve">Arhitektura </w:t>
      </w:r>
      <w:proofErr w:type="spellStart"/>
      <w:r w:rsidR="00B91004">
        <w:t>IoT</w:t>
      </w:r>
      <w:proofErr w:type="spellEnd"/>
      <w:r>
        <w:t xml:space="preserve"> sistemov</w:t>
      </w:r>
      <w:bookmarkEnd w:id="34"/>
      <w:bookmarkEnd w:id="35"/>
      <w:r w:rsidR="00B91004">
        <w:t xml:space="preserve"> </w:t>
      </w:r>
    </w:p>
    <w:p w14:paraId="02060E63" w14:textId="56E74C35" w:rsidR="00B91004" w:rsidRDefault="00B91004" w:rsidP="00B91004">
      <w:r>
        <w:t xml:space="preserve">Na področju pametnih naprav se poskuša uveljaviti več standardov. </w:t>
      </w:r>
      <w:del w:id="36" w:author="Doma" w:date="2016-08-22T20:04:00Z">
        <w:r w:rsidDel="002C3512">
          <w:delText xml:space="preserve">Le </w:delText>
        </w:r>
      </w:del>
      <w:ins w:id="37" w:author="Doma" w:date="2016-08-22T20:04:00Z">
        <w:r w:rsidR="002C3512">
          <w:t>Le-</w:t>
        </w:r>
      </w:ins>
      <w:r>
        <w:t xml:space="preserve">ti pa med seboj niso kompatibilni. S področjem povezovanja različnih arhitektur obstoječih </w:t>
      </w:r>
      <w:proofErr w:type="spellStart"/>
      <w:r>
        <w:t>IoT</w:t>
      </w:r>
      <w:proofErr w:type="spellEnd"/>
      <w:r>
        <w:t xml:space="preserve"> naprav in snovanjem smernic za nove generacije naprav se ukvarja evropski projekt Internet </w:t>
      </w:r>
      <w:proofErr w:type="spellStart"/>
      <w:r>
        <w:t>of</w:t>
      </w:r>
      <w:proofErr w:type="spellEnd"/>
      <w:r>
        <w:t xml:space="preserve"> </w:t>
      </w:r>
      <w:proofErr w:type="spellStart"/>
      <w:r>
        <w:t>Things</w:t>
      </w:r>
      <w:proofErr w:type="spellEnd"/>
      <w:r>
        <w:t xml:space="preserve"> – </w:t>
      </w:r>
      <w:proofErr w:type="spellStart"/>
      <w:r>
        <w:t>Architecture</w:t>
      </w:r>
      <w:proofErr w:type="spellEnd"/>
      <w:r>
        <w:t xml:space="preserve">. </w:t>
      </w:r>
      <w:r w:rsidR="003847B9">
        <w:t xml:space="preserve">Nekateri popularni komunikacijski protokoli so WIFI, </w:t>
      </w:r>
      <w:proofErr w:type="spellStart"/>
      <w:r w:rsidR="003847B9">
        <w:t>Bluetooth</w:t>
      </w:r>
      <w:proofErr w:type="spellEnd"/>
      <w:r w:rsidR="003847B9">
        <w:t xml:space="preserve">, </w:t>
      </w:r>
      <w:proofErr w:type="spellStart"/>
      <w:r w:rsidR="003847B9">
        <w:t>ZigBee</w:t>
      </w:r>
      <w:proofErr w:type="spellEnd"/>
      <w:r w:rsidR="003847B9">
        <w:t>, Z-</w:t>
      </w:r>
      <w:proofErr w:type="spellStart"/>
      <w:r w:rsidR="003847B9">
        <w:t>wave</w:t>
      </w:r>
      <w:proofErr w:type="spellEnd"/>
      <w:r w:rsidR="003847B9">
        <w:t xml:space="preserve"> in RFID</w:t>
      </w:r>
      <w:r w:rsidR="00B11B6E">
        <w:t xml:space="preserve"> (ang.</w:t>
      </w:r>
      <w:r w:rsidR="005513EA" w:rsidRPr="005513EA">
        <w:t xml:space="preserve"> </w:t>
      </w:r>
      <w:r w:rsidR="005513EA">
        <w:t xml:space="preserve">Radio </w:t>
      </w:r>
      <w:proofErr w:type="spellStart"/>
      <w:r w:rsidR="005513EA">
        <w:t>Frequency</w:t>
      </w:r>
      <w:proofErr w:type="spellEnd"/>
      <w:r w:rsidR="005513EA">
        <w:t xml:space="preserve"> </w:t>
      </w:r>
      <w:proofErr w:type="spellStart"/>
      <w:r w:rsidR="005513EA">
        <w:t>IDentification</w:t>
      </w:r>
      <w:proofErr w:type="spellEnd"/>
      <w:r w:rsidR="005513EA">
        <w:t>)</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eastAsia="sl-SI"/>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8"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8"/>
      <w:r w:rsidR="00CA2933">
        <w:fldChar w:fldCharType="end"/>
      </w:r>
    </w:p>
    <w:p w14:paraId="0C6CFA21" w14:textId="77777777" w:rsidR="00335F41" w:rsidRPr="00335F41" w:rsidRDefault="00335F41" w:rsidP="00335F41"/>
    <w:p w14:paraId="6C3C8C0C" w14:textId="49B6F882" w:rsidR="002D62DE" w:rsidRDefault="00B91004" w:rsidP="00146D43">
      <w:r>
        <w:lastRenderedPageBreak/>
        <w:t xml:space="preserve">Pogosto so </w:t>
      </w:r>
      <w:proofErr w:type="spellStart"/>
      <w:r>
        <w:t>IoT</w:t>
      </w:r>
      <w:proofErr w:type="spellEnd"/>
      <w:r>
        <w:t xml:space="preserve">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w:t>
      </w:r>
      <w:proofErr w:type="spellStart"/>
      <w:r>
        <w:t>IoT</w:t>
      </w:r>
      <w:proofErr w:type="spellEnd"/>
      <w:r>
        <w:t xml:space="preserve"> naprav:</w:t>
      </w:r>
    </w:p>
    <w:p w14:paraId="4D79D597" w14:textId="72419E00" w:rsidR="00B91004" w:rsidRDefault="002E1FB1" w:rsidP="00B91004">
      <w:pPr>
        <w:pStyle w:val="ListParagraph"/>
        <w:numPr>
          <w:ilvl w:val="0"/>
          <w:numId w:val="35"/>
        </w:numPr>
      </w:pPr>
      <w:r>
        <w:t>M</w:t>
      </w:r>
      <w:r w:rsidR="00B91004">
        <w:t xml:space="preserve">ožnost posodabljanja in </w:t>
      </w:r>
      <w:proofErr w:type="spellStart"/>
      <w:r w:rsidR="00B91004">
        <w:t>interoperabilnost</w:t>
      </w:r>
      <w:proofErr w:type="spellEnd"/>
      <w:r>
        <w:t>,</w:t>
      </w:r>
    </w:p>
    <w:p w14:paraId="5603F22C" w14:textId="65F8C190" w:rsidR="00B91004" w:rsidRDefault="002E1FB1" w:rsidP="00B91004">
      <w:pPr>
        <w:pStyle w:val="ListParagraph"/>
        <w:numPr>
          <w:ilvl w:val="0"/>
          <w:numId w:val="35"/>
        </w:numPr>
      </w:pPr>
      <w:r>
        <w:t>Z</w:t>
      </w:r>
      <w:r w:rsidR="00B91004">
        <w:t>mogljivost in razširljivost</w:t>
      </w:r>
      <w:r>
        <w:t>,</w:t>
      </w:r>
    </w:p>
    <w:p w14:paraId="706E6689" w14:textId="4D07D70D" w:rsidR="00B91004" w:rsidRDefault="002E1FB1" w:rsidP="00B91004">
      <w:pPr>
        <w:pStyle w:val="ListParagraph"/>
        <w:numPr>
          <w:ilvl w:val="0"/>
          <w:numId w:val="35"/>
        </w:numPr>
      </w:pPr>
      <w:r>
        <w:t>Z</w:t>
      </w:r>
      <w:r w:rsidR="00B91004">
        <w:t>aupnost, varnost in zasebnost</w:t>
      </w:r>
      <w:r>
        <w:t>,</w:t>
      </w:r>
    </w:p>
    <w:p w14:paraId="56608CD4" w14:textId="4C7DEFE6" w:rsidR="00B91004" w:rsidRDefault="00C80C59" w:rsidP="00B91004">
      <w:pPr>
        <w:pStyle w:val="ListParagraph"/>
        <w:numPr>
          <w:ilvl w:val="0"/>
          <w:numId w:val="35"/>
        </w:numPr>
      </w:pPr>
      <w:r>
        <w:t>R</w:t>
      </w:r>
      <w:r w:rsidR="00B91004">
        <w:t>azpoložljivost in odpornost</w:t>
      </w:r>
      <w:r w:rsidR="002E1FB1">
        <w: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9" w:name="_Toc459633472"/>
      <w:bookmarkStart w:id="40" w:name="_Toc459633944"/>
      <w:r>
        <w:t xml:space="preserve">Komunikacijski protokoli </w:t>
      </w:r>
      <w:proofErr w:type="spellStart"/>
      <w:r>
        <w:t>IoT</w:t>
      </w:r>
      <w:proofErr w:type="spellEnd"/>
      <w:r>
        <w:t xml:space="preserve"> naprav</w:t>
      </w:r>
      <w:bookmarkEnd w:id="39"/>
      <w:bookmarkEnd w:id="40"/>
    </w:p>
    <w:p w14:paraId="225561DC" w14:textId="02636A65" w:rsidR="00146D43" w:rsidRPr="00146D43" w:rsidRDefault="00146D43" w:rsidP="00146D43">
      <w:r>
        <w:t>Kot je bilo omenjeno v neformalni definiciji</w:t>
      </w:r>
      <w:r w:rsidR="002D62DE">
        <w:t>,</w:t>
      </w:r>
      <w:r>
        <w:t xml:space="preserve"> </w:t>
      </w:r>
      <w:r w:rsidR="002D62DE">
        <w:t>j</w:t>
      </w:r>
      <w:r w:rsidR="00F01CED">
        <w:t>e</w:t>
      </w:r>
      <w:r>
        <w:t xml:space="preserve"> </w:t>
      </w:r>
      <w:proofErr w:type="spellStart"/>
      <w:r>
        <w:t>IoT</w:t>
      </w:r>
      <w:proofErr w:type="spellEnd"/>
      <w:r>
        <w:t xml:space="preserve"> naprav</w:t>
      </w:r>
      <w:r w:rsidR="00F01CED">
        <w:t>a</w:t>
      </w:r>
      <w:ins w:id="41" w:author="Doma" w:date="2016-08-22T20:08:00Z">
        <w:r w:rsidR="002C3512">
          <w:t xml:space="preserve"> taka </w:t>
        </w:r>
      </w:ins>
      <w:del w:id="42" w:author="Doma" w:date="2016-08-22T20:08:00Z">
        <w:r w:rsidR="00F01CED" w:rsidDel="002C3512">
          <w:delText xml:space="preserve">, </w:delText>
        </w:r>
      </w:del>
      <w:r w:rsidR="00F01CED">
        <w:t>naprava, ki ima</w:t>
      </w:r>
      <w:r w:rsidR="002D62DE">
        <w:t xml:space="preserve"> </w:t>
      </w:r>
      <w:r>
        <w:t xml:space="preserve">IP naslov. Pametna naprava je lahko v svet povezana izključno preko TCP/IP sklada ali pa je na drug način povezana z namenskim prehodom (recimo brezžično s protokolom </w:t>
      </w:r>
      <w:proofErr w:type="spellStart"/>
      <w:r>
        <w:t>ZigBee</w:t>
      </w:r>
      <w:proofErr w:type="spellEnd"/>
      <w:r>
        <w:t>), ki je povezan s spletom.</w:t>
      </w:r>
    </w:p>
    <w:p w14:paraId="1F5DE29E" w14:textId="66179BDC" w:rsidR="00B91004" w:rsidRDefault="005F6B34" w:rsidP="00B91004">
      <w:pPr>
        <w:pStyle w:val="Heading3"/>
      </w:pPr>
      <w:bookmarkStart w:id="43" w:name="_Toc459633473"/>
      <w:bookmarkStart w:id="44" w:name="_Toc459633945"/>
      <w:r>
        <w:t>TCP/</w:t>
      </w:r>
      <w:r w:rsidR="00B91004">
        <w:t>IP</w:t>
      </w:r>
      <w:bookmarkEnd w:id="43"/>
      <w:bookmarkEnd w:id="44"/>
    </w:p>
    <w:p w14:paraId="6FCB9B2A" w14:textId="712F0886" w:rsidR="00B91004" w:rsidRDefault="00B91004" w:rsidP="00B91004">
      <w:r>
        <w:t xml:space="preserve">Naprave so lahko s spletom povezane žično z </w:t>
      </w:r>
      <w:proofErr w:type="spellStart"/>
      <w:r>
        <w:t>ethernet</w:t>
      </w:r>
      <w:proofErr w:type="spellEnd"/>
      <w:r>
        <w:t xml:space="preserve"> priključkom ali brezžično z uporabo WIFI-ja. </w:t>
      </w:r>
      <w:proofErr w:type="spellStart"/>
      <w:r>
        <w:t>Ethernet</w:t>
      </w:r>
      <w:proofErr w:type="spellEnd"/>
      <w:r>
        <w:t xml:space="preserve"> standarde določa </w:t>
      </w:r>
      <w:r w:rsidRPr="00BE42B5">
        <w:t>IEEE 802.3</w:t>
      </w:r>
      <w:r>
        <w:t>, WIFI pa IEEE 802.11.</w:t>
      </w:r>
    </w:p>
    <w:p w14:paraId="0430B96D" w14:textId="77777777" w:rsidR="00CE669E" w:rsidRDefault="00CE669E" w:rsidP="00B91004"/>
    <w:p w14:paraId="710C9D4E" w14:textId="51DA80BE"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w:t>
      </w:r>
      <w:del w:id="45" w:author="Doma" w:date="2016-08-22T20:10:00Z">
        <w:r w:rsidDel="002C3512">
          <w:delText>,</w:delText>
        </w:r>
      </w:del>
      <w:r>
        <w:t xml:space="preser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4F8517B3" w:rsidR="00B91004" w:rsidRDefault="00B91004" w:rsidP="00CE669E">
      <w:r>
        <w:t xml:space="preserve">Rešitev </w:t>
      </w:r>
      <w:r w:rsidR="00F01CED">
        <w:t>navedenega</w:t>
      </w:r>
      <w:r>
        <w:t xml:space="preserve"> problema je IP verzije 6. Naslov IPv6 sestavlja </w:t>
      </w:r>
      <w:ins w:id="46" w:author="Doma" w:date="2016-08-22T20:11:00Z">
        <w:r w:rsidR="002C3512">
          <w:t>osem</w:t>
        </w:r>
      </w:ins>
      <w:del w:id="47" w:author="Doma" w:date="2016-08-22T20:11:00Z">
        <w:r w:rsidDel="002C3512">
          <w:delText>8</w:delText>
        </w:r>
      </w:del>
      <w:r>
        <w:t xml:space="preserve"> </w:t>
      </w:r>
      <w:del w:id="48" w:author="Doma" w:date="2016-08-22T20:11:00Z">
        <w:r w:rsidDel="002C3512">
          <w:delText xml:space="preserve">16 </w:delText>
        </w:r>
      </w:del>
      <w:ins w:id="49" w:author="Doma" w:date="2016-08-22T20:11:00Z">
        <w:r w:rsidR="002C3512">
          <w:t>16-</w:t>
        </w:r>
      </w:ins>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50" w:name="_Toc459633474"/>
      <w:bookmarkStart w:id="51" w:name="_Toc459633946"/>
      <w:proofErr w:type="spellStart"/>
      <w:r>
        <w:lastRenderedPageBreak/>
        <w:t>Bluetooth</w:t>
      </w:r>
      <w:proofErr w:type="spellEnd"/>
      <w:r>
        <w:t xml:space="preserve"> in </w:t>
      </w:r>
      <w:proofErr w:type="spellStart"/>
      <w:r>
        <w:t>iBeacon</w:t>
      </w:r>
      <w:bookmarkEnd w:id="50"/>
      <w:bookmarkEnd w:id="51"/>
      <w:proofErr w:type="spellEnd"/>
    </w:p>
    <w:p w14:paraId="03B2A125" w14:textId="3E56ABAD" w:rsidR="00CE669E" w:rsidRDefault="00B91004" w:rsidP="00CE669E">
      <w:proofErr w:type="spellStart"/>
      <w:r>
        <w:t>Bluetooth</w:t>
      </w:r>
      <w:proofErr w:type="spellEnd"/>
      <w:r>
        <w:t xml:space="preserve">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6AE2180E" w:rsidR="00B91004" w:rsidRDefault="00B91004" w:rsidP="00CE669E">
      <w:proofErr w:type="spellStart"/>
      <w:r w:rsidRPr="00CA47F7">
        <w:t>iBeacon</w:t>
      </w:r>
      <w:proofErr w:type="spellEnd"/>
      <w:r w:rsidRPr="00CA47F7">
        <w:t xml:space="preserve">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w:t>
      </w:r>
      <w:proofErr w:type="spellStart"/>
      <w:r w:rsidRPr="00CA47F7">
        <w:t>iBeacon</w:t>
      </w:r>
      <w:proofErr w:type="spellEnd"/>
      <w:r>
        <w:t xml:space="preserve"> oddajnike, pogosto imenovane </w:t>
      </w:r>
      <w:proofErr w:type="spellStart"/>
      <w:r w:rsidRPr="00CA47F7">
        <w:t>beacons</w:t>
      </w:r>
      <w:proofErr w:type="spellEnd"/>
      <w:r>
        <w:t xml:space="preserve">. Sodijo v kategorijo </w:t>
      </w:r>
      <w:proofErr w:type="spellStart"/>
      <w:r>
        <w:t>bluetooth</w:t>
      </w:r>
      <w:proofErr w:type="spellEnd"/>
      <w:r>
        <w:t xml:space="preserve"> oddajnikov z nizko močjo BLE (ang. </w:t>
      </w:r>
      <w:proofErr w:type="spellStart"/>
      <w:r w:rsidRPr="00CA47F7">
        <w:t>Bluetooth</w:t>
      </w:r>
      <w:proofErr w:type="spellEnd"/>
      <w:r w:rsidRPr="00CA47F7">
        <w:t xml:space="preserve"> </w:t>
      </w:r>
      <w:proofErr w:type="spellStart"/>
      <w:r w:rsidRPr="00CA47F7">
        <w:t>low</w:t>
      </w:r>
      <w:proofErr w:type="spellEnd"/>
      <w:r w:rsidRPr="00CA47F7">
        <w:t xml:space="preserve"> </w:t>
      </w:r>
      <w:proofErr w:type="spellStart"/>
      <w:r w:rsidRPr="00CA47F7">
        <w:t>energy</w:t>
      </w:r>
      <w:proofErr w:type="spellEnd"/>
      <w:r>
        <w:t xml:space="preserve">). </w:t>
      </w:r>
      <w:proofErr w:type="spellStart"/>
      <w:r w:rsidRPr="00892C2B">
        <w:t>Bluetooth</w:t>
      </w:r>
      <w:proofErr w:type="spellEnd"/>
      <w:r w:rsidRPr="00892C2B">
        <w:t xml:space="preserve"> uporablja frekvenčni pas med 2400 MHz in 2483.5 MHz</w:t>
      </w:r>
      <w:r>
        <w:t xml:space="preserve">. Tehnologija omogoča pametnim telefonom, tabličnim računalnikom in ostalim napravam z </w:t>
      </w:r>
      <w:proofErr w:type="spellStart"/>
      <w:r>
        <w:t>bluetooth</w:t>
      </w:r>
      <w:proofErr w:type="spellEnd"/>
      <w:r>
        <w:t xml:space="preserve"> vmesnikom</w:t>
      </w:r>
      <w:del w:id="52" w:author="Doma" w:date="2016-08-22T20:21:00Z">
        <w:r w:rsidR="00F01CED" w:rsidDel="00EA3870">
          <w:delText>,</w:delText>
        </w:r>
      </w:del>
      <w:r>
        <w:t xml:space="preserve"> izvajanje akcij v bližini </w:t>
      </w:r>
      <w:proofErr w:type="spellStart"/>
      <w:r w:rsidRPr="00CA47F7">
        <w:t>iBeacon</w:t>
      </w:r>
      <w:proofErr w:type="spellEnd"/>
      <w:r w:rsidR="00C82E3B">
        <w:t xml:space="preserve"> 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7EC1B3EA" w:rsidR="007509F4" w:rsidRPr="007509F4" w:rsidRDefault="00B91004" w:rsidP="007509F4">
      <w:r>
        <w:t xml:space="preserve">Vsak </w:t>
      </w:r>
      <w:proofErr w:type="spellStart"/>
      <w:r>
        <w:t>beacon</w:t>
      </w:r>
      <w:proofErr w:type="spellEnd"/>
      <w:r>
        <w:t xml:space="preserve"> ima svoj unikaten identifikator UUID</w:t>
      </w:r>
      <w:del w:id="53" w:author="Doma" w:date="2016-08-22T20:22:00Z">
        <w:r w:rsidDel="00EA3870">
          <w:delText>,</w:delText>
        </w:r>
      </w:del>
      <w:r>
        <w:t xml:space="preserve"> </w:t>
      </w:r>
      <w:r w:rsidR="00F01CED">
        <w:t>'</w:t>
      </w:r>
      <w:r>
        <w:t>major</w:t>
      </w:r>
      <w:r w:rsidR="00F01CED">
        <w:t>'</w:t>
      </w:r>
      <w:r>
        <w:t xml:space="preserve"> ter </w:t>
      </w:r>
      <w:r w:rsidR="00F01CED">
        <w:t>'</w:t>
      </w:r>
      <w:proofErr w:type="spellStart"/>
      <w:r>
        <w:t>minor</w:t>
      </w:r>
      <w:proofErr w:type="spellEnd"/>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 xml:space="preserve">Za potrebe naloge smo uporabili </w:t>
      </w:r>
      <w:proofErr w:type="spellStart"/>
      <w:r w:rsidR="007509F4">
        <w:t>iBeacon</w:t>
      </w:r>
      <w:proofErr w:type="spellEnd"/>
      <w:r w:rsidR="007509F4">
        <w:t xml:space="preserve"> oddajnik na sliki 3.</w:t>
      </w:r>
    </w:p>
    <w:p w14:paraId="0CD2D45E" w14:textId="3C637EE8" w:rsidR="007509F4" w:rsidRDefault="007509F4" w:rsidP="007509F4">
      <w:pPr>
        <w:jc w:val="center"/>
        <w:rPr>
          <w:noProof/>
          <w:lang w:val="en-US"/>
        </w:rPr>
      </w:pPr>
      <w:r>
        <w:rPr>
          <w:noProof/>
          <w:lang w:eastAsia="sl-SI"/>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eastAsia="sl-SI"/>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3512" w:rsidRPr="008A604F" w:rsidRDefault="002C3512"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" stroked="f">
                <v:textbox style="mso-fit-shape-to-text:t" inset="0,0,0,0">
                  <w:txbxContent>
                    <w:p w14:paraId="359A9C5B" w14:textId="08D93DE5" w:rsidR="002C3512" w:rsidRPr="008A604F" w:rsidRDefault="002C3512" w:rsidP="007509F4">
                      <w:pPr>
                        <w:pStyle w:val="Caption"/>
                        <w:rPr>
                          <w:noProof/>
                          <w:sz w:val="22"/>
                          <w:szCs w:val="22"/>
                        </w:rPr>
                      </w:pPr>
                      <w:r>
                        <w:t xml:space="preserve">Slika </w:t>
                      </w:r>
                      <w:r>
                        <w:fldChar w:fldCharType="begin"/>
                      </w:r>
                      <w:r>
                        <w:instrText xml:space="preserve"> SEQ Slika \* ARABIC </w:instrText>
                      </w:r>
                      <w:r>
                        <w:fldChar w:fldCharType="separate"/>
                      </w:r>
                      <w:r>
                        <w:rPr>
                          <w:noProof/>
                        </w:rPr>
                        <w:t>3</w:t>
                      </w:r>
                      <w:r>
                        <w:fldChar w:fldCharType="end"/>
                      </w:r>
                      <w:r>
                        <w:t xml:space="preserve">: </w:t>
                      </w:r>
                      <w:proofErr w:type="spellStart"/>
                      <w:r>
                        <w:t>iBeacon</w:t>
                      </w:r>
                      <w:proofErr w:type="spellEnd"/>
                      <w:r>
                        <w:t xml:space="preserve">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w:t>
      </w:r>
      <w:proofErr w:type="spellStart"/>
      <w:r>
        <w:t>LightBlue</w:t>
      </w:r>
      <w:proofErr w:type="spellEnd"/>
      <w:r>
        <w:t xml:space="preserve"> za </w:t>
      </w:r>
      <w:proofErr w:type="spellStart"/>
      <w:r>
        <w:t>iOS</w:t>
      </w:r>
      <w:proofErr w:type="spellEnd"/>
      <w:r>
        <w:t xml:space="preserve"> naprave in AT ukazov lahko spreminjamo nastavitve </w:t>
      </w:r>
      <w:proofErr w:type="spellStart"/>
      <w:r>
        <w:t>iBeacon</w:t>
      </w:r>
      <w:proofErr w:type="spellEnd"/>
      <w:r>
        <w:t xml:space="preserve">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54" w:name="_Toc459633475"/>
      <w:bookmarkStart w:id="55" w:name="_Toc459633947"/>
      <w:proofErr w:type="spellStart"/>
      <w:r>
        <w:lastRenderedPageBreak/>
        <w:t>ZigBee</w:t>
      </w:r>
      <w:bookmarkEnd w:id="54"/>
      <w:bookmarkEnd w:id="55"/>
      <w:proofErr w:type="spellEnd"/>
    </w:p>
    <w:p w14:paraId="2180A220" w14:textId="1D79C545" w:rsidR="006D084D" w:rsidRPr="006D084D" w:rsidRDefault="006D084D" w:rsidP="006D084D">
      <w:proofErr w:type="spellStart"/>
      <w:r w:rsidRPr="006D084D">
        <w:t>ZigBee</w:t>
      </w:r>
      <w:proofErr w:type="spellEnd"/>
      <w:r w:rsidRPr="006D084D">
        <w:t xml:space="preserv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ins w:id="56" w:author="Doma" w:date="2016-08-22T20:23:00Z">
        <w:r w:rsidR="00ED7D42">
          <w:t>,</w:t>
        </w:r>
      </w:ins>
      <w:r w:rsidR="00526239">
        <w:t xml:space="preserve"> saj je šifrirana s 128 bitno AES </w:t>
      </w:r>
      <w:commentRangeStart w:id="57"/>
      <w:proofErr w:type="spellStart"/>
      <w:r w:rsidR="00526239">
        <w:t>enkripcijo</w:t>
      </w:r>
      <w:commentRangeEnd w:id="57"/>
      <w:proofErr w:type="spellEnd"/>
      <w:r w:rsidR="00ED7D42">
        <w:rPr>
          <w:rStyle w:val="CommentReference"/>
          <w:szCs w:val="20"/>
        </w:rPr>
        <w:commentReference w:id="57"/>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 xml:space="preserve">nim topologijam: </w:t>
      </w:r>
      <w:proofErr w:type="spellStart"/>
      <w:r w:rsidR="00526239">
        <w:t>Point</w:t>
      </w:r>
      <w:proofErr w:type="spellEnd"/>
      <w:r w:rsidR="00526239">
        <w:t>-to-</w:t>
      </w:r>
      <w:proofErr w:type="spellStart"/>
      <w:r w:rsidR="00526239">
        <w:t>Point</w:t>
      </w:r>
      <w:proofErr w:type="spellEnd"/>
      <w:r w:rsidR="00526239">
        <w:t xml:space="preserve">, </w:t>
      </w:r>
      <w:proofErr w:type="spellStart"/>
      <w:r w:rsidR="00526239">
        <w:t>Point</w:t>
      </w:r>
      <w:proofErr w:type="spellEnd"/>
      <w:r w:rsidR="00526239">
        <w:t>-to-</w:t>
      </w:r>
      <w:proofErr w:type="spellStart"/>
      <w:r w:rsidR="00526239">
        <w:t>Multipoint</w:t>
      </w:r>
      <w:proofErr w:type="spellEnd"/>
      <w:r w:rsidR="00526239">
        <w:t>,</w:t>
      </w:r>
      <w:r w:rsidR="007F1C3C" w:rsidRPr="007F1C3C">
        <w:t xml:space="preserve"> </w:t>
      </w:r>
      <w:proofErr w:type="spellStart"/>
      <w:r w:rsidR="00045881">
        <w:t>m</w:t>
      </w:r>
      <w:r w:rsidR="007F1C3C" w:rsidRPr="007F1C3C">
        <w:t>esh</w:t>
      </w:r>
      <w:proofErr w:type="spellEnd"/>
      <w:r w:rsidR="007F1C3C" w:rsidRPr="007F1C3C">
        <w:t xml:space="preserve"> mreža (do 65.000 vozlišč), domet do 1,6 k</w:t>
      </w:r>
      <w:r w:rsidR="00526239">
        <w:t>m.</w:t>
      </w:r>
      <w:r w:rsidR="006007FA">
        <w:t xml:space="preserve"> Za </w:t>
      </w:r>
      <w:r w:rsidR="00072C3B">
        <w:t xml:space="preserve">razvoj standarda skrbi </w:t>
      </w:r>
      <w:proofErr w:type="spellStart"/>
      <w:r w:rsidR="00072C3B">
        <w:t>ZigBee</w:t>
      </w:r>
      <w:proofErr w:type="spellEnd"/>
      <w:r w:rsidR="00072C3B">
        <w:t xml:space="preserve"> </w:t>
      </w:r>
      <w:proofErr w:type="spellStart"/>
      <w:r w:rsidR="00072C3B">
        <w:t>Alliance</w:t>
      </w:r>
      <w:proofErr w:type="spellEnd"/>
      <w:r w:rsidR="00072C3B">
        <w:t>, aktualna je verzija 3.</w:t>
      </w:r>
    </w:p>
    <w:p w14:paraId="2A503799" w14:textId="2633BA01" w:rsidR="00D95BC4" w:rsidRDefault="00F87977" w:rsidP="00F87977">
      <w:pPr>
        <w:pStyle w:val="Heading3"/>
      </w:pPr>
      <w:bookmarkStart w:id="58" w:name="_Toc459633476"/>
      <w:bookmarkStart w:id="59" w:name="_Toc459633948"/>
      <w:r>
        <w:t>Z-</w:t>
      </w:r>
      <w:proofErr w:type="spellStart"/>
      <w:r w:rsidR="00045881">
        <w:t>W</w:t>
      </w:r>
      <w:r>
        <w:t>ave</w:t>
      </w:r>
      <w:bookmarkEnd w:id="58"/>
      <w:bookmarkEnd w:id="59"/>
      <w:proofErr w:type="spellEnd"/>
    </w:p>
    <w:p w14:paraId="75533174" w14:textId="6B973DB7" w:rsidR="00B91004" w:rsidRDefault="00045881" w:rsidP="00613687">
      <w:r>
        <w:t>Z-</w:t>
      </w:r>
      <w:proofErr w:type="spellStart"/>
      <w:r>
        <w:t>wave</w:t>
      </w:r>
      <w:proofErr w:type="spellEnd"/>
      <w:r>
        <w:t xml:space="preserve"> za razliko od ostalih protokolov (WIFI, </w:t>
      </w:r>
      <w:proofErr w:type="spellStart"/>
      <w:r>
        <w:t>Bluetooth</w:t>
      </w:r>
      <w:proofErr w:type="spellEnd"/>
      <w:r>
        <w:t xml:space="preserve">, </w:t>
      </w:r>
      <w:proofErr w:type="spellStart"/>
      <w:r>
        <w:t>ZigBee</w:t>
      </w:r>
      <w:proofErr w:type="spellEnd"/>
      <w:r>
        <w:t xml:space="preserve">) </w:t>
      </w:r>
      <w:del w:id="60" w:author="Doma" w:date="2016-08-22T20:24:00Z">
        <w:r w:rsidDel="00ED7D42">
          <w:delText xml:space="preserve">Z-Wave </w:delText>
        </w:r>
      </w:del>
      <w:r>
        <w:t>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w:t>
      </w:r>
      <w:proofErr w:type="spellStart"/>
      <w:r>
        <w:t>ZigBee</w:t>
      </w:r>
      <w:proofErr w:type="spellEnd"/>
      <w:r>
        <w:t xml:space="preserve"> šifrirana s 128 bitno AES </w:t>
      </w:r>
      <w:commentRangeStart w:id="61"/>
      <w:proofErr w:type="spellStart"/>
      <w:r>
        <w:t>enkripcijo</w:t>
      </w:r>
      <w:commentRangeEnd w:id="61"/>
      <w:proofErr w:type="spellEnd"/>
      <w:r w:rsidR="00ED7D42">
        <w:rPr>
          <w:rStyle w:val="CommentReference"/>
          <w:szCs w:val="20"/>
        </w:rPr>
        <w:commentReference w:id="61"/>
      </w:r>
      <w:r>
        <w:t xml:space="preserve">. Maksimalna hitrost prenosa je 100kb/s. Podpira mrežno topologijo </w:t>
      </w:r>
      <w:proofErr w:type="spellStart"/>
      <w:r>
        <w:t>mesh</w:t>
      </w:r>
      <w:proofErr w:type="spellEnd"/>
      <w:r>
        <w:t>.</w:t>
      </w:r>
      <w:r w:rsidR="00341DEE">
        <w:t xml:space="preserve"> Za </w:t>
      </w:r>
      <w:r w:rsidR="0019186E">
        <w:t>razvoj</w:t>
      </w:r>
      <w:r w:rsidR="00341DEE">
        <w:t xml:space="preserve"> skrbi Z-</w:t>
      </w:r>
      <w:proofErr w:type="spellStart"/>
      <w:r w:rsidR="00341DEE">
        <w:t>Wave</w:t>
      </w:r>
      <w:proofErr w:type="spellEnd"/>
      <w:r w:rsidR="00341DEE">
        <w:t xml:space="preserve"> </w:t>
      </w:r>
      <w:proofErr w:type="spellStart"/>
      <w:r w:rsidR="00341DEE">
        <w:t>Aliance</w:t>
      </w:r>
      <w:proofErr w:type="spellEnd"/>
      <w:r w:rsidR="00341DEE">
        <w:t>.</w:t>
      </w:r>
    </w:p>
    <w:p w14:paraId="43A26A7D" w14:textId="77777777" w:rsidR="00613687" w:rsidRDefault="00613687" w:rsidP="00613687"/>
    <w:p w14:paraId="0CEE5BD3" w14:textId="14CE539A" w:rsidR="00AB4C20" w:rsidRDefault="00AB4C20" w:rsidP="00E11965">
      <w:pPr>
        <w:pStyle w:val="Heading2"/>
      </w:pPr>
      <w:bookmarkStart w:id="62" w:name="_Toc459633477"/>
      <w:bookmarkStart w:id="63" w:name="_Toc459633949"/>
      <w:r>
        <w:t>Obstoječe rešitve</w:t>
      </w:r>
      <w:bookmarkEnd w:id="62"/>
      <w:bookmarkEnd w:id="63"/>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eastAsia="sl-SI"/>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64"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64"/>
      <w:r w:rsidR="004F4FBA">
        <w:fldChar w:fldCharType="end"/>
      </w:r>
    </w:p>
    <w:p w14:paraId="3B9E644B" w14:textId="77777777" w:rsidR="00CE669E" w:rsidRDefault="00CE669E" w:rsidP="00CE669E"/>
    <w:p w14:paraId="62452C85" w14:textId="3353C80E" w:rsidR="00DF28A7" w:rsidRDefault="00DF28A7" w:rsidP="00CE669E">
      <w:r>
        <w:lastRenderedPageBreak/>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proofErr w:type="spellStart"/>
      <w:r>
        <w:t>Hue</w:t>
      </w:r>
      <w:proofErr w:type="spellEnd"/>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eastAsia="sl-SI"/>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65"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w:t>
      </w:r>
      <w:proofErr w:type="spellStart"/>
      <w:r>
        <w:t>Hue</w:t>
      </w:r>
      <w:proofErr w:type="spellEnd"/>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65"/>
      <w:r w:rsidR="004F4FBA">
        <w:fldChar w:fldCharType="end"/>
      </w:r>
      <w:r w:rsidR="004F4FBA">
        <w:t xml:space="preserve"> </w:t>
      </w:r>
    </w:p>
    <w:p w14:paraId="712B4612" w14:textId="77777777" w:rsidR="004200DC" w:rsidRPr="004200DC" w:rsidRDefault="004200DC" w:rsidP="004200DC"/>
    <w:p w14:paraId="7824119F" w14:textId="1A44C9F4" w:rsidR="008362DD" w:rsidRDefault="00056C51" w:rsidP="00CE669E">
      <w:r>
        <w:t xml:space="preserve">Podjetje </w:t>
      </w:r>
      <w:proofErr w:type="spellStart"/>
      <w:r w:rsidRPr="00056C51">
        <w:t>August</w:t>
      </w:r>
      <w:proofErr w:type="spellEnd"/>
      <w:r>
        <w:t xml:space="preserve"> je znano po pametni ključavnici imenovani </w:t>
      </w:r>
      <w:proofErr w:type="spellStart"/>
      <w:r w:rsidRPr="00056C51">
        <w:t>August</w:t>
      </w:r>
      <w:proofErr w:type="spellEnd"/>
      <w:r w:rsidRPr="00056C51">
        <w:t xml:space="preserve"> Smart </w:t>
      </w:r>
      <w:proofErr w:type="spellStart"/>
      <w:r w:rsidRPr="00056C51">
        <w:t>Lock</w:t>
      </w:r>
      <w:proofErr w:type="spellEnd"/>
      <w:r>
        <w:t xml:space="preserve">. Podjetje trdi, </w:t>
      </w:r>
      <w:r w:rsidR="00D52F9A">
        <w:t xml:space="preserve">da je namestitev enostavna in </w:t>
      </w:r>
      <w:r>
        <w:t>da</w:t>
      </w:r>
      <w:r w:rsidR="00D52F9A">
        <w:t xml:space="preserve"> </w:t>
      </w:r>
      <w:r>
        <w:t xml:space="preserve">ključavnico lahko </w:t>
      </w:r>
      <w:commentRangeStart w:id="66"/>
      <w:r w:rsidR="00D52F9A">
        <w:t xml:space="preserve">namestijo </w:t>
      </w:r>
      <w:commentRangeEnd w:id="66"/>
      <w:r w:rsidR="00ED7D42">
        <w:rPr>
          <w:rStyle w:val="CommentReference"/>
          <w:szCs w:val="20"/>
        </w:rPr>
        <w:commentReference w:id="66"/>
      </w:r>
      <w:r w:rsidR="00C83644">
        <w:t>sami</w:t>
      </w:r>
      <w:r>
        <w:t xml:space="preserve">. Uporabnikom omogoča beleženje prehodov in dodeljevanje pravic drugim uporabnikom za </w:t>
      </w:r>
      <w:proofErr w:type="spellStart"/>
      <w:r>
        <w:t>odklep</w:t>
      </w:r>
      <w:proofErr w:type="spellEnd"/>
      <w:r>
        <w:t xml:space="preserve"> doma. Za </w:t>
      </w:r>
      <w:proofErr w:type="spellStart"/>
      <w:r>
        <w:t>odklep</w:t>
      </w:r>
      <w:proofErr w:type="spellEnd"/>
      <w:r>
        <w:t xml:space="preserve"> hiše </w:t>
      </w:r>
      <w:del w:id="67" w:author="Doma" w:date="2016-08-22T20:27:00Z">
        <w:r w:rsidDel="00ED7D42">
          <w:delText xml:space="preserve">uporabnik </w:delText>
        </w:r>
      </w:del>
      <w:r>
        <w:t>potrebuje</w:t>
      </w:r>
      <w:ins w:id="68" w:author="Doma" w:date="2016-08-22T20:27:00Z">
        <w:r w:rsidR="00ED7D42" w:rsidRPr="00ED7D42">
          <w:t xml:space="preserve"> </w:t>
        </w:r>
        <w:r w:rsidR="00ED7D42">
          <w:t>uporabnik</w:t>
        </w:r>
      </w:ins>
      <w:r>
        <w:t xml:space="preserve"> pametni telefon in ustrezne pravice. Pametna ključavnica je na voljo za 199 ameriških dolarjev </w:t>
      </w:r>
      <w:r w:rsidR="005F3B54">
        <w:t xml:space="preserve">ali pa </w:t>
      </w:r>
      <w:ins w:id="69" w:author="Doma" w:date="2016-08-22T20:29:00Z">
        <w:r w:rsidR="00ED7D42">
          <w:t xml:space="preserve">za </w:t>
        </w:r>
      </w:ins>
      <w:r w:rsidR="00D54849">
        <w:t xml:space="preserve">229 dolarjev </w:t>
      </w:r>
      <w:del w:id="70" w:author="Doma" w:date="2016-08-22T20:29:00Z">
        <w:r w:rsidR="00D54849" w:rsidDel="00ED7D42">
          <w:delText xml:space="preserve">za pametno ključavnico </w:delText>
        </w:r>
      </w:del>
      <w:r w:rsidR="00D54849">
        <w:t xml:space="preserve">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eastAsia="sl-SI"/>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71" w:name="_Toc459561476"/>
      <w:r>
        <w:t xml:space="preserve">Slika </w:t>
      </w:r>
      <w:r>
        <w:fldChar w:fldCharType="begin"/>
      </w:r>
      <w:r>
        <w:instrText xml:space="preserve"> SEQ Slika \* ARABIC </w:instrText>
      </w:r>
      <w:r>
        <w:fldChar w:fldCharType="separate"/>
      </w:r>
      <w:r w:rsidR="00D57A71">
        <w:rPr>
          <w:noProof/>
        </w:rPr>
        <w:t>6</w:t>
      </w:r>
      <w:r>
        <w:fldChar w:fldCharType="end"/>
      </w:r>
      <w:r>
        <w:t xml:space="preserve">: Pametna ključavnica </w:t>
      </w:r>
      <w:proofErr w:type="spellStart"/>
      <w:r>
        <w:t>August</w:t>
      </w:r>
      <w:proofErr w:type="spellEnd"/>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71"/>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 xml:space="preserve">Samsung </w:t>
      </w:r>
      <w:proofErr w:type="spellStart"/>
      <w:r w:rsidRPr="00F87977">
        <w:t>SmartThings</w:t>
      </w:r>
      <w:proofErr w:type="spellEnd"/>
      <w:r w:rsidRPr="00F87977">
        <w:t xml:space="preserve"> Hub</w:t>
      </w:r>
      <w:r>
        <w:t xml:space="preserve">. Naprava podpira </w:t>
      </w:r>
      <w:proofErr w:type="spellStart"/>
      <w:r>
        <w:t>komunicijske</w:t>
      </w:r>
      <w:proofErr w:type="spellEnd"/>
      <w:r>
        <w:t xml:space="preserve"> protokole </w:t>
      </w:r>
      <w:proofErr w:type="spellStart"/>
      <w:r w:rsidRPr="00F87977">
        <w:t>Bluetooth</w:t>
      </w:r>
      <w:proofErr w:type="spellEnd"/>
      <w:r w:rsidRPr="00F87977">
        <w:t xml:space="preserve">, </w:t>
      </w:r>
      <w:proofErr w:type="spellStart"/>
      <w:r w:rsidRPr="00F87977">
        <w:t>Wi</w:t>
      </w:r>
      <w:proofErr w:type="spellEnd"/>
      <w:r w:rsidRPr="00F87977">
        <w:t xml:space="preserve">-Fi, </w:t>
      </w:r>
      <w:proofErr w:type="spellStart"/>
      <w:r w:rsidRPr="00F87977">
        <w:t>ZigBee</w:t>
      </w:r>
      <w:proofErr w:type="spellEnd"/>
      <w:r w:rsidRPr="00F87977">
        <w:t xml:space="preserve"> </w:t>
      </w:r>
      <w:r w:rsidR="002F3F8F">
        <w:t>in</w:t>
      </w:r>
      <w:r w:rsidRPr="00F87977">
        <w:t xml:space="preserve"> Z-</w:t>
      </w:r>
      <w:proofErr w:type="spellStart"/>
      <w:r w:rsidRPr="00F87977">
        <w:t>Wave</w:t>
      </w:r>
      <w:proofErr w:type="spellEnd"/>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w:t>
      </w:r>
      <w:proofErr w:type="spellStart"/>
      <w:r w:rsidR="00105358">
        <w:t>aktuatorskih</w:t>
      </w:r>
      <w:proofErr w:type="spellEnd"/>
      <w:r w:rsidR="00105358">
        <w:t xml:space="preserve"> naprav za pametne domove.</w:t>
      </w:r>
      <w:r>
        <w:t xml:space="preserve"> Naprave lahko upravljamo z uporabo mobilne aplikacije</w:t>
      </w:r>
      <w:r w:rsidR="002F3F8F">
        <w:t xml:space="preserve"> </w:t>
      </w:r>
      <w:proofErr w:type="spellStart"/>
      <w:r w:rsidR="002F3F8F">
        <w:t>SmartThings</w:t>
      </w:r>
      <w:proofErr w:type="spellEnd"/>
      <w:r w:rsidR="002F3F8F">
        <w:t xml:space="preserve"> </w:t>
      </w:r>
      <w:proofErr w:type="spellStart"/>
      <w:r w:rsidR="002F3F8F">
        <w:t>Mobile</w:t>
      </w:r>
      <w:proofErr w:type="spellEnd"/>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proofErr w:type="spellStart"/>
      <w:r w:rsidR="009B4253" w:rsidRPr="00F87977">
        <w:t>SmartThings</w:t>
      </w:r>
      <w:proofErr w:type="spellEnd"/>
      <w:r w:rsidR="009B4253" w:rsidRPr="00F87977">
        <w:t xml:space="preserve">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eastAsia="sl-SI"/>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72" w:name="_Toc459561477"/>
      <w:r>
        <w:t xml:space="preserve">Slika </w:t>
      </w:r>
      <w:r>
        <w:fldChar w:fldCharType="begin"/>
      </w:r>
      <w:r>
        <w:instrText xml:space="preserve"> SEQ Slika \* ARABIC </w:instrText>
      </w:r>
      <w:r>
        <w:fldChar w:fldCharType="separate"/>
      </w:r>
      <w:r w:rsidR="00D57A71">
        <w:rPr>
          <w:noProof/>
        </w:rPr>
        <w:t>7</w:t>
      </w:r>
      <w:r>
        <w:fldChar w:fldCharType="end"/>
      </w:r>
      <w:r>
        <w:t xml:space="preserve">: Samsung </w:t>
      </w:r>
      <w:proofErr w:type="spellStart"/>
      <w:r>
        <w:t>SmartThings</w:t>
      </w:r>
      <w:proofErr w:type="spellEnd"/>
      <w:r>
        <w:t xml:space="preserve">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72"/>
      <w:r w:rsidR="00A52A90">
        <w:fldChar w:fldCharType="end"/>
      </w:r>
    </w:p>
    <w:p w14:paraId="357FC574" w14:textId="77777777" w:rsidR="001B4DBB" w:rsidRPr="001B4DBB" w:rsidRDefault="001B4DBB" w:rsidP="001B4DBB"/>
    <w:p w14:paraId="194D2987" w14:textId="7241D90E" w:rsidR="00F90C83" w:rsidRDefault="00A91824" w:rsidP="00F90C83">
      <w:r>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w:t>
      </w:r>
      <w:proofErr w:type="spellStart"/>
      <w:r w:rsidR="00626660">
        <w:t>HomeKit</w:t>
      </w:r>
      <w:proofErr w:type="spellEnd"/>
      <w:r w:rsidR="00626660">
        <w:t xml:space="preserve">. Od </w:t>
      </w:r>
      <w:proofErr w:type="spellStart"/>
      <w:r w:rsidR="00626660">
        <w:t>iOS</w:t>
      </w:r>
      <w:proofErr w:type="spellEnd"/>
      <w:r w:rsidR="00626660">
        <w:t xml:space="preserve"> 10 bo na mobilne naprave privzeto nameščena tudi aplikacija Home</w:t>
      </w:r>
      <w:r w:rsidR="00D52F9A">
        <w:t>,</w:t>
      </w:r>
      <w:r w:rsidR="00626660">
        <w:t xml:space="preserve"> namenjena upravljanju pametnih naprav, ki </w:t>
      </w:r>
      <w:r w:rsidR="009027FB">
        <w:t>imajo</w:t>
      </w:r>
      <w:r w:rsidR="00626660">
        <w:t xml:space="preserve"> </w:t>
      </w:r>
      <w:proofErr w:type="spellStart"/>
      <w:r w:rsidR="00626660">
        <w:t>HomeKit</w:t>
      </w:r>
      <w:proofErr w:type="spellEnd"/>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 xml:space="preserve">Večinoma jih lahko namestimo na mikroračunalnik </w:t>
      </w:r>
      <w:proofErr w:type="spellStart"/>
      <w:r w:rsidR="0082108E">
        <w:t>Raspberry</w:t>
      </w:r>
      <w:proofErr w:type="spellEnd"/>
      <w:r w:rsidR="0082108E">
        <w:t xml:space="preserve"> Pi. Nabor podprtih operacijskih sistemov</w:t>
      </w:r>
      <w:r w:rsidR="00E22CF5">
        <w:t xml:space="preserve"> je širok.</w:t>
      </w:r>
      <w:r w:rsidR="00043E82">
        <w:t xml:space="preserve"> </w:t>
      </w:r>
      <w:r w:rsidR="00B97685">
        <w:t xml:space="preserve">Večino ogrodij ima tudi aplikacije za upravljanje za </w:t>
      </w:r>
      <w:proofErr w:type="spellStart"/>
      <w:r w:rsidR="00B97685">
        <w:t>iOS</w:t>
      </w:r>
      <w:proofErr w:type="spellEnd"/>
      <w:r w:rsidR="00B97685">
        <w:t xml:space="preserve"> in Android. Nekatera popularnejša ogrodja so:</w:t>
      </w:r>
    </w:p>
    <w:p w14:paraId="436C9280" w14:textId="00354872" w:rsidR="004E6312" w:rsidRPr="00B97685" w:rsidRDefault="004E6312" w:rsidP="00B97685">
      <w:pPr>
        <w:pStyle w:val="ListParagraph"/>
        <w:numPr>
          <w:ilvl w:val="0"/>
          <w:numId w:val="39"/>
        </w:numPr>
      </w:pPr>
      <w:proofErr w:type="spellStart"/>
      <w:r w:rsidRPr="00B97685">
        <w:t>OpenHAB</w:t>
      </w:r>
      <w:proofErr w:type="spellEnd"/>
      <w:r w:rsidR="00EA4E0D">
        <w:t>,</w:t>
      </w:r>
    </w:p>
    <w:p w14:paraId="18B261E9" w14:textId="1728DACA" w:rsidR="00E22CF5" w:rsidRDefault="00E22CF5" w:rsidP="00B97685">
      <w:pPr>
        <w:pStyle w:val="ListParagraph"/>
        <w:numPr>
          <w:ilvl w:val="0"/>
          <w:numId w:val="39"/>
        </w:numPr>
      </w:pPr>
      <w:proofErr w:type="spellStart"/>
      <w:r w:rsidRPr="00E22CF5">
        <w:t>Domoticz</w:t>
      </w:r>
      <w:proofErr w:type="spellEnd"/>
      <w:r w:rsidR="00EA4E0D">
        <w:t>,</w:t>
      </w:r>
    </w:p>
    <w:p w14:paraId="6E49504F" w14:textId="155E32A8" w:rsidR="00B769CC" w:rsidRDefault="00B769CC" w:rsidP="00B97685">
      <w:pPr>
        <w:pStyle w:val="ListParagraph"/>
        <w:numPr>
          <w:ilvl w:val="0"/>
          <w:numId w:val="39"/>
        </w:numPr>
      </w:pPr>
      <w:proofErr w:type="spellStart"/>
      <w:r w:rsidRPr="005C26AA">
        <w:t>Calaos</w:t>
      </w:r>
      <w:proofErr w:type="spellEnd"/>
      <w:r w:rsidR="00EA4E0D">
        <w:t>,</w:t>
      </w:r>
    </w:p>
    <w:p w14:paraId="296A8FC8" w14:textId="59CA0C83" w:rsidR="00B769CC" w:rsidRDefault="00B769CC" w:rsidP="00B97685">
      <w:pPr>
        <w:pStyle w:val="ListParagraph"/>
        <w:numPr>
          <w:ilvl w:val="0"/>
          <w:numId w:val="39"/>
        </w:numPr>
      </w:pPr>
      <w:r w:rsidRPr="005C26AA">
        <w:t xml:space="preserve">Home </w:t>
      </w:r>
      <w:proofErr w:type="spellStart"/>
      <w:r w:rsidRPr="005C26AA">
        <w:t>Assistant</w:t>
      </w:r>
      <w:proofErr w:type="spellEnd"/>
      <w:r w:rsidR="00EA4E0D">
        <w:t>,</w:t>
      </w:r>
    </w:p>
    <w:p w14:paraId="3D97FD88" w14:textId="374ED371" w:rsidR="00B769CC" w:rsidRDefault="00B769CC" w:rsidP="00B97685">
      <w:pPr>
        <w:pStyle w:val="ListParagraph"/>
        <w:numPr>
          <w:ilvl w:val="0"/>
          <w:numId w:val="39"/>
        </w:numPr>
      </w:pPr>
      <w:proofErr w:type="spellStart"/>
      <w:r w:rsidRPr="005C26AA">
        <w:t>OpenMotics</w:t>
      </w:r>
      <w:proofErr w:type="spellEnd"/>
      <w:r w:rsidR="00EA4E0D">
        <w:t>,</w:t>
      </w:r>
    </w:p>
    <w:p w14:paraId="39EA0EB6" w14:textId="66125789" w:rsidR="00D724AC" w:rsidRDefault="00B769CC" w:rsidP="00B97685">
      <w:pPr>
        <w:pStyle w:val="ListParagraph"/>
        <w:numPr>
          <w:ilvl w:val="0"/>
          <w:numId w:val="39"/>
        </w:numPr>
      </w:pPr>
      <w:proofErr w:type="spellStart"/>
      <w:r>
        <w:t>LinuxMCE</w:t>
      </w:r>
      <w:proofErr w:type="spellEnd"/>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73" w:name="_Toc459633478"/>
      <w:bookmarkStart w:id="74" w:name="_Toc459633950"/>
      <w:r>
        <w:lastRenderedPageBreak/>
        <w:t>Pametna mesta</w:t>
      </w:r>
      <w:bookmarkEnd w:id="73"/>
      <w:bookmarkEnd w:id="74"/>
    </w:p>
    <w:p w14:paraId="27D0CE55" w14:textId="202FEFC5" w:rsidR="002B74AA" w:rsidRDefault="002B74AA" w:rsidP="002B74AA">
      <w:r w:rsidRPr="002B74AA">
        <w:t xml:space="preserve">Kar 70 % prebivalstva naj bi do leta 2050 živelo v mestih. Da bi človeštvo ob takih napovedih lahko živelo kakovostno, so nujno potrebne spremembe v pristopu upravljanja mest. Trend sprememb se je začel s t. i. konceptom pametnih mest (Smart </w:t>
      </w:r>
      <w:proofErr w:type="spellStart"/>
      <w:r w:rsidRPr="002B74AA">
        <w:t>City</w:t>
      </w:r>
      <w:proofErr w:type="spellEnd"/>
      <w:r w:rsidRPr="002B74AA">
        <w:t>),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w:t>
      </w:r>
      <w:proofErr w:type="spellStart"/>
      <w:r>
        <w:t>IoT</w:t>
      </w:r>
      <w:proofErr w:type="spellEnd"/>
      <w:r>
        <w: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51B85E1D" w:rsidR="00F73272" w:rsidRDefault="00B00605" w:rsidP="00F73272">
      <w:r>
        <w:t>Energetsko upravljanje stavb in pametno upravljanje omrežij</w:t>
      </w:r>
      <w:del w:id="75" w:author="Doma" w:date="2016-08-22T20:34:00Z">
        <w:r w:rsidDel="005F6A49">
          <w:delText>,</w:delText>
        </w:r>
      </w:del>
      <w:r>
        <w:t xml:space="preserve"> sta ključna za zagotavljanje energetsko učinkovite rabe energije ter uvajanje novih storitev, tako za gospodinjstva kot za podjetja. Daljinsko odčitavanje porabe energentov, upravljanje energetskih porabnikov in večja zanesljivost oskrbe</w:t>
      </w:r>
      <w:del w:id="76" w:author="Doma" w:date="2016-08-22T20:34:00Z">
        <w:r w:rsidDel="005F6A49">
          <w:delText>,</w:delText>
        </w:r>
      </w:del>
      <w:r>
        <w:t xml:space="preserv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77" w:name="_Toc459633479"/>
      <w:bookmarkStart w:id="78" w:name="_Toc459633951"/>
      <w:r>
        <w:lastRenderedPageBreak/>
        <w:t>Odprta koda</w:t>
      </w:r>
      <w:bookmarkEnd w:id="77"/>
      <w:bookmarkEnd w:id="78"/>
    </w:p>
    <w:p w14:paraId="6F92B438" w14:textId="32CF80FE" w:rsidR="000147C5"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w:t>
      </w:r>
      <w:del w:id="79" w:author="Doma" w:date="2016-08-22T20:35:00Z">
        <w:r w:rsidRPr="000147C5" w:rsidDel="005F6A49">
          <w:delText xml:space="preserve"> na voljo,</w:delText>
        </w:r>
      </w:del>
      <w:r w:rsidRPr="000147C5">
        <w:t xml:space="preserve"> pod enakimi pogoji</w:t>
      </w:r>
      <w:ins w:id="80" w:author="Doma" w:date="2016-08-22T20:35:00Z">
        <w:r w:rsidR="005F6A49" w:rsidRPr="005F6A49">
          <w:t xml:space="preserve"> </w:t>
        </w:r>
        <w:r w:rsidR="005F6A49" w:rsidRPr="000147C5">
          <w:t>na voljo</w:t>
        </w:r>
      </w:ins>
      <w:del w:id="81" w:author="Doma" w:date="2016-08-22T20:35:00Z">
        <w:r w:rsidRPr="000147C5" w:rsidDel="005F6A49">
          <w:delText>,</w:delText>
        </w:r>
      </w:del>
      <w:r w:rsidRPr="000147C5">
        <w:t xml:space="preserve"> vsakomur. </w:t>
      </w:r>
      <w:r>
        <w:t>Odprto kodo zato imenujemo tudi prosto programje (</w:t>
      </w:r>
      <w:proofErr w:type="spellStart"/>
      <w:r>
        <w:t>free</w:t>
      </w:r>
      <w:proofErr w:type="spellEnd"/>
      <w:r>
        <w:t xml:space="preserve"> software). A pozor</w:t>
      </w:r>
      <w:ins w:id="82" w:author="Doma" w:date="2016-08-22T20:35:00Z">
        <w:r w:rsidR="005F6A49">
          <w:t>:</w:t>
        </w:r>
      </w:ins>
      <w:del w:id="83" w:author="Doma" w:date="2016-08-22T20:35:00Z">
        <w:r w:rsidDel="005F6A49">
          <w:delText>,</w:delText>
        </w:r>
      </w:del>
      <w:r>
        <w:t xml:space="preserve"> to</w:t>
      </w:r>
      <w:ins w:id="84" w:author="Doma" w:date="2016-08-22T20:35:00Z">
        <w:r w:rsidR="005F6A49">
          <w:t>,</w:t>
        </w:r>
      </w:ins>
      <w:r>
        <w:t xml:space="preserve"> kar je dostopno pri odprti kodi, ni zgolj računalniški program v izvršljivi obliki, pač pa vedno tudi izvorna koda programa – zato izraz odprta koda (</w:t>
      </w:r>
      <w:r w:rsidR="00612A88">
        <w:t xml:space="preserve">ang. </w:t>
      </w:r>
      <w:ins w:id="85" w:author="Doma" w:date="2016-08-22T20:36:00Z">
        <w:r w:rsidR="005F6A49">
          <w:t>o</w:t>
        </w:r>
      </w:ins>
      <w:del w:id="86" w:author="Doma" w:date="2016-08-22T20:36:00Z">
        <w:r w:rsidR="00612A88" w:rsidDel="005F6A49">
          <w:delText>O</w:delText>
        </w:r>
      </w:del>
      <w:r>
        <w:t xml:space="preserve">pen </w:t>
      </w:r>
      <w:proofErr w:type="spellStart"/>
      <w:r>
        <w:t>source</w:t>
      </w:r>
      <w:proofErr w:type="spellEnd"/>
      <w:r>
        <w:t>).</w:t>
      </w:r>
      <w:r w:rsidR="00A2334E">
        <w:t xml:space="preserve"> Uporablja se več različic odpr</w:t>
      </w:r>
      <w:r w:rsidR="002054F0">
        <w:t xml:space="preserve">tokodnih licenc. V </w:t>
      </w:r>
      <w:commentRangeStart w:id="87"/>
      <w:r w:rsidR="002054F0">
        <w:t>tabeli 1</w:t>
      </w:r>
      <w:commentRangeEnd w:id="87"/>
      <w:r w:rsidR="005F6A49">
        <w:rPr>
          <w:rStyle w:val="CommentReference"/>
          <w:szCs w:val="20"/>
        </w:rPr>
        <w:commentReference w:id="87"/>
      </w:r>
      <w:r w:rsidR="002054F0">
        <w:t xml:space="preserve"> so primerjane popularnejše odprtokodne licence.</w:t>
      </w:r>
    </w:p>
    <w:p w14:paraId="33572181" w14:textId="77777777" w:rsidR="00CE669E" w:rsidRDefault="00CE669E" w:rsidP="00CE669E"/>
    <w:p w14:paraId="2E329726" w14:textId="48B6A698" w:rsidR="00612A88" w:rsidRDefault="000147C5" w:rsidP="00CE669E">
      <w:r>
        <w:t xml:space="preserve">Značilnost odprte kode je ta, da jo smemo predelovati, torej je izvorno kodo vsakomur dovoljeno spreminjati. Prav tako je značilno, da lahko kodo (nespremenjeno ali predelano) </w:t>
      </w:r>
      <w:del w:id="88" w:author="Doma" w:date="2016-08-22T20:53:00Z">
        <w:r w:rsidDel="00BF6516">
          <w:delText xml:space="preserve">v primeru nadaljnjega razširjanja </w:delText>
        </w:r>
      </w:del>
      <w:r>
        <w:t xml:space="preserve">razširjamo le pod enakimi pogoji, pod katerimi smo jo pridobili. Vendar pa </w:t>
      </w:r>
      <w:del w:id="89" w:author="Doma" w:date="2016-08-22T20:54:00Z">
        <w:r w:rsidDel="00BF6516">
          <w:delText xml:space="preserve">takšno redistribuiranje odprte kode </w:delText>
        </w:r>
      </w:del>
      <w:ins w:id="90" w:author="Doma" w:date="2016-08-22T20:54:00Z">
        <w:r w:rsidR="00BF6516">
          <w:t xml:space="preserve">razširjanje </w:t>
        </w:r>
      </w:ins>
      <w:r>
        <w:t xml:space="preserve">ni obvezno – zmeraj lahko odprtokodne programe brez predelav ali pa z lastnimi spremembami uporabljamo </w:t>
      </w:r>
      <w:del w:id="91" w:author="Doma" w:date="2016-08-22T20:55:00Z">
        <w:r w:rsidDel="00BF6516">
          <w:delText xml:space="preserve">tudi </w:delText>
        </w:r>
      </w:del>
      <w:r>
        <w:t>zgolj za lastne namene.</w:t>
      </w:r>
    </w:p>
    <w:p w14:paraId="30AD1C1E" w14:textId="77777777" w:rsidR="00CE669E" w:rsidRDefault="00CE669E" w:rsidP="00CE669E"/>
    <w:p w14:paraId="5A34744E" w14:textId="16CAEE9B" w:rsidR="000147C5" w:rsidRDefault="00612A88" w:rsidP="00CE669E">
      <w:r w:rsidRPr="00612A88">
        <w:t xml:space="preserve">Ena od pogostih zmot v zvezi z odprto kodo je, da mora biti ta brezplačna oziroma je zanjo mogoče računati zgolj stroške distribucije. </w:t>
      </w:r>
      <w:ins w:id="92" w:author="Doma" w:date="2016-08-22T20:55:00Z">
        <w:r w:rsidR="00BF6516">
          <w:t>Toda i</w:t>
        </w:r>
      </w:ins>
      <w:del w:id="93" w:author="Doma" w:date="2016-08-22T20:55:00Z">
        <w:r w:rsidRPr="00612A88" w:rsidDel="00BF6516">
          <w:delText>I</w:delText>
        </w:r>
      </w:del>
      <w:r w:rsidRPr="00612A88">
        <w:t xml:space="preserve">metnik licence lahko odprto kodo </w:t>
      </w:r>
      <w:del w:id="94" w:author="Doma" w:date="2016-08-22T20:56:00Z">
        <w:r w:rsidRPr="00612A88" w:rsidDel="00BF6516">
          <w:delText xml:space="preserve">v resnici največkrat </w:delText>
        </w:r>
      </w:del>
      <w:r w:rsidRPr="00612A88">
        <w:t>distribuira po kateri</w:t>
      </w:r>
      <w:del w:id="95" w:author="Doma" w:date="2016-08-22T20:55:00Z">
        <w:r w:rsidRPr="00612A88" w:rsidDel="00BF6516">
          <w:delText xml:space="preserve"> </w:delText>
        </w:r>
      </w:del>
      <w:r w:rsidRPr="00612A88">
        <w:t>koli ceni, ki jo določi sam</w:t>
      </w:r>
      <w:del w:id="96" w:author="Doma" w:date="2016-08-22T20:56:00Z">
        <w:r w:rsidRPr="00612A88" w:rsidDel="00BF6516">
          <w:delText>. Za to</w:delText>
        </w:r>
      </w:del>
      <w:ins w:id="97" w:author="Doma" w:date="2016-08-22T20:56:00Z">
        <w:r w:rsidR="00BF6516">
          <w:t>, za kar</w:t>
        </w:r>
      </w:ins>
      <w:r w:rsidRPr="00612A88">
        <w:t xml:space="preserve"> obstaja dober ekonomski razlog. Če gre za distribucijo kode v nespremenjeni obliki, potem zanjo verjetno</w:t>
      </w:r>
      <w:ins w:id="98" w:author="Doma" w:date="2016-08-22T20:56:00Z">
        <w:r w:rsidR="00BF6516">
          <w:t xml:space="preserve"> </w:t>
        </w:r>
      </w:ins>
      <w:del w:id="99" w:author="Doma" w:date="2016-08-22T20:56:00Z">
        <w:r w:rsidRPr="00612A88" w:rsidDel="00BF6516">
          <w:delText xml:space="preserve"> tako in tako </w:delText>
        </w:r>
      </w:del>
      <w:r w:rsidRPr="00612A88">
        <w:t xml:space="preserve">ne bo mogel zaračunati veliko, </w:t>
      </w:r>
      <w:del w:id="100" w:author="Doma" w:date="2016-08-22T20:56:00Z">
        <w:r w:rsidRPr="00612A88" w:rsidDel="00BF6516">
          <w:delText xml:space="preserve">ker </w:delText>
        </w:r>
      </w:del>
      <w:ins w:id="101" w:author="Doma" w:date="2016-08-22T20:56:00Z">
        <w:r w:rsidR="00BF6516">
          <w:t>saj</w:t>
        </w:r>
        <w:r w:rsidR="00BF6516" w:rsidRPr="00612A88">
          <w:t xml:space="preserve"> </w:t>
        </w:r>
      </w:ins>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ins w:id="102" w:author="Doma" w:date="2016-08-22T20:57:00Z">
        <w:r w:rsidR="00BF6516">
          <w:t xml:space="preserve">naprej </w:t>
        </w:r>
      </w:ins>
      <w:r w:rsidRPr="00612A88">
        <w:t>prodaj</w:t>
      </w:r>
      <w:ins w:id="103" w:author="Doma" w:date="2016-08-22T20:57:00Z">
        <w:r w:rsidR="00BF6516">
          <w:t>a</w:t>
        </w:r>
      </w:ins>
      <w:del w:id="104" w:author="Doma" w:date="2016-08-22T20:57:00Z">
        <w:r w:rsidRPr="00612A88" w:rsidDel="00BF6516">
          <w:delText>a drugim</w:delText>
        </w:r>
      </w:del>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w:t>
      </w:r>
      <w:proofErr w:type="spellStart"/>
      <w:r w:rsidRPr="00AD0B3A">
        <w:t>Free</w:t>
      </w:r>
      <w:proofErr w:type="spellEnd"/>
      <w:r w:rsidRPr="00AD0B3A">
        <w:t xml:space="preserve"> </w:t>
      </w:r>
      <w:proofErr w:type="spellStart"/>
      <w:r w:rsidRPr="00AD0B3A">
        <w:t>and</w:t>
      </w:r>
      <w:proofErr w:type="spellEnd"/>
      <w:r w:rsidRPr="00AD0B3A">
        <w:t xml:space="preserve"> O</w:t>
      </w:r>
      <w:r>
        <w:t xml:space="preserve">pen </w:t>
      </w:r>
      <w:proofErr w:type="spellStart"/>
      <w:r>
        <w:t>Source</w:t>
      </w:r>
      <w:proofErr w:type="spellEnd"/>
      <w:r>
        <w:t xml:space="preserv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w:t>
      </w:r>
      <w:proofErr w:type="spellStart"/>
      <w:r w:rsidRPr="00AD0B3A">
        <w:t>zaprtokodnih</w:t>
      </w:r>
      <w:proofErr w:type="spellEnd"/>
      <w:r w:rsidRPr="00AD0B3A">
        <w:t xml:space="preserve"> programskih rešitev (npr. zamenjave proizvodov MS Office in celo datotečnih formatov verzij 2000, 2003 </w:t>
      </w:r>
      <w:commentRangeStart w:id="105"/>
      <w:r w:rsidRPr="00AD0B3A">
        <w:t>do</w:t>
      </w:r>
      <w:commentRangeEnd w:id="105"/>
      <w:r w:rsidR="00BF6516">
        <w:rPr>
          <w:rStyle w:val="CommentReference"/>
          <w:szCs w:val="20"/>
        </w:rPr>
        <w:commentReference w:id="105"/>
      </w:r>
      <w:r w:rsidRPr="00AD0B3A">
        <w:t xml:space="preserve">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106"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106"/>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783"/>
        <w:gridCol w:w="982"/>
        <w:gridCol w:w="1122"/>
        <w:gridCol w:w="701"/>
      </w:tblGrid>
      <w:tr w:rsidR="002F0992" w:rsidRPr="004C16A9" w14:paraId="6107FC9D" w14:textId="77777777" w:rsidTr="00715BD8">
        <w:trPr>
          <w:trHeight w:val="566"/>
        </w:trPr>
        <w:tc>
          <w:tcPr>
            <w:tcW w:w="3256"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842" w:type="dxa"/>
            <w:gridSpan w:val="2"/>
          </w:tcPr>
          <w:p w14:paraId="3ECAA408" w14:textId="2DB8204C"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w:t>
            </w:r>
            <w:r w:rsidR="0012480C">
              <w:rPr>
                <w:b/>
                <w:bCs/>
                <w:color w:val="434343"/>
                <w:sz w:val="21"/>
                <w:szCs w:val="24"/>
              </w:rPr>
              <w:t>a licenca</w:t>
            </w:r>
          </w:p>
        </w:tc>
        <w:tc>
          <w:tcPr>
            <w:tcW w:w="1765" w:type="dxa"/>
            <w:gridSpan w:val="2"/>
          </w:tcPr>
          <w:p w14:paraId="7F039D85" w14:textId="0BBBC720"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w:t>
            </w:r>
            <w:r w:rsidR="0012480C">
              <w:rPr>
                <w:b/>
                <w:bCs/>
                <w:color w:val="434343"/>
                <w:sz w:val="21"/>
                <w:szCs w:val="24"/>
              </w:rPr>
              <w:t>a licenca</w:t>
            </w:r>
          </w:p>
        </w:tc>
        <w:tc>
          <w:tcPr>
            <w:tcW w:w="1823" w:type="dxa"/>
            <w:gridSpan w:val="2"/>
          </w:tcPr>
          <w:p w14:paraId="48BEF69F" w14:textId="3DD2BCFD"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w:t>
            </w:r>
            <w:r w:rsidR="0012480C">
              <w:rPr>
                <w:b/>
                <w:bCs/>
                <w:color w:val="434343"/>
                <w:sz w:val="21"/>
                <w:szCs w:val="24"/>
              </w:rPr>
              <w:t>a licenca</w:t>
            </w:r>
          </w:p>
        </w:tc>
      </w:tr>
      <w:tr w:rsidR="00916043" w:rsidRPr="004C16A9" w14:paraId="63DA78B5" w14:textId="77777777" w:rsidTr="00715BD8">
        <w:trPr>
          <w:trHeight w:val="415"/>
        </w:trPr>
        <w:tc>
          <w:tcPr>
            <w:tcW w:w="3256" w:type="dxa"/>
          </w:tcPr>
          <w:p w14:paraId="0A72FE7C" w14:textId="58A90FBF" w:rsidR="00916043" w:rsidRPr="004C16A9" w:rsidRDefault="0012480C" w:rsidP="00916043">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783"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715BD8">
        <w:trPr>
          <w:trHeight w:val="234"/>
        </w:trPr>
        <w:tc>
          <w:tcPr>
            <w:tcW w:w="3256" w:type="dxa"/>
          </w:tcPr>
          <w:p w14:paraId="4F55AFCA" w14:textId="21088A5A"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Izvorna k</w:t>
            </w:r>
            <w:r w:rsidR="002F0992">
              <w:rPr>
                <w:b/>
                <w:bCs/>
                <w:color w:val="434343"/>
                <w:sz w:val="21"/>
                <w:szCs w:val="24"/>
              </w:rPr>
              <w:t>od</w:t>
            </w:r>
            <w:r>
              <w:rPr>
                <w:b/>
                <w:bCs/>
                <w:color w:val="434343"/>
                <w:sz w:val="21"/>
                <w:szCs w:val="24"/>
              </w:rPr>
              <w:t>a</w:t>
            </w:r>
            <w:r w:rsidR="002F0992">
              <w:rPr>
                <w:b/>
                <w:bCs/>
                <w:color w:val="434343"/>
                <w:sz w:val="21"/>
                <w:szCs w:val="24"/>
              </w:rPr>
              <w:t>:</w:t>
            </w:r>
          </w:p>
        </w:tc>
        <w:tc>
          <w:tcPr>
            <w:tcW w:w="850"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715BD8">
        <w:trPr>
          <w:trHeight w:val="244"/>
        </w:trPr>
        <w:tc>
          <w:tcPr>
            <w:tcW w:w="3256" w:type="dxa"/>
          </w:tcPr>
          <w:p w14:paraId="6E236905" w14:textId="5FB06A7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w:t>
            </w:r>
            <w:r w:rsidR="0012480C">
              <w:rPr>
                <w:color w:val="434343"/>
                <w:sz w:val="21"/>
                <w:szCs w:val="24"/>
              </w:rPr>
              <w:t>a</w:t>
            </w:r>
          </w:p>
        </w:tc>
        <w:tc>
          <w:tcPr>
            <w:tcW w:w="850"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715BD8">
        <w:trPr>
          <w:trHeight w:val="244"/>
        </w:trPr>
        <w:tc>
          <w:tcPr>
            <w:tcW w:w="3256" w:type="dxa"/>
          </w:tcPr>
          <w:p w14:paraId="428364B5" w14:textId="0DF089C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w:t>
            </w:r>
            <w:r w:rsidR="0012480C">
              <w:rPr>
                <w:color w:val="434343"/>
                <w:sz w:val="21"/>
                <w:szCs w:val="24"/>
              </w:rPr>
              <w:t>mba</w:t>
            </w:r>
          </w:p>
        </w:tc>
        <w:tc>
          <w:tcPr>
            <w:tcW w:w="850"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715BD8">
        <w:trPr>
          <w:trHeight w:val="234"/>
        </w:trPr>
        <w:tc>
          <w:tcPr>
            <w:tcW w:w="3256" w:type="dxa"/>
          </w:tcPr>
          <w:p w14:paraId="072064BA" w14:textId="5FE191FE"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w:t>
            </w:r>
            <w:r w:rsidR="0012480C">
              <w:rPr>
                <w:color w:val="434343"/>
                <w:sz w:val="21"/>
                <w:szCs w:val="24"/>
              </w:rPr>
              <w:t>cija</w:t>
            </w:r>
          </w:p>
        </w:tc>
        <w:tc>
          <w:tcPr>
            <w:tcW w:w="850"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715BD8">
        <w:trPr>
          <w:trHeight w:val="532"/>
        </w:trPr>
        <w:tc>
          <w:tcPr>
            <w:tcW w:w="3256" w:type="dxa"/>
          </w:tcPr>
          <w:p w14:paraId="63F0F570" w14:textId="4A49F8B7"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w:t>
            </w:r>
            <w:r w:rsidR="0012480C">
              <w:rPr>
                <w:color w:val="434343"/>
                <w:sz w:val="21"/>
                <w:szCs w:val="24"/>
              </w:rPr>
              <w:t>va</w:t>
            </w:r>
            <w:r w:rsidRPr="00907844">
              <w:rPr>
                <w:color w:val="434343"/>
                <w:sz w:val="21"/>
                <w:szCs w:val="24"/>
              </w:rPr>
              <w:t xml:space="preserve"> z drugimi programi</w:t>
            </w:r>
            <w:ins w:id="107" w:author="Doma" w:date="2016-08-22T21:00:00Z">
              <w:r w:rsidR="00BF6516">
                <w:rPr>
                  <w:color w:val="434343"/>
                  <w:sz w:val="21"/>
                  <w:szCs w:val="24"/>
                </w:rPr>
                <w:t xml:space="preserve"> </w:t>
              </w:r>
            </w:ins>
            <w:del w:id="108" w:author="Doma" w:date="2016-08-22T21:00:00Z">
              <w:r w:rsidR="0012480C" w:rsidDel="00BF6516">
                <w:rPr>
                  <w:color w:val="434343"/>
                  <w:sz w:val="21"/>
                  <w:szCs w:val="24"/>
                </w:rPr>
                <w:delText>,</w:delText>
              </w:r>
              <w:r w:rsidDel="00BF6516">
                <w:rPr>
                  <w:color w:val="434343"/>
                  <w:sz w:val="21"/>
                  <w:szCs w:val="24"/>
                </w:rPr>
                <w:delText xml:space="preserve"> </w:delText>
              </w:r>
            </w:del>
            <w:r w:rsidRPr="00907844">
              <w:rPr>
                <w:color w:val="434343"/>
                <w:sz w:val="21"/>
                <w:szCs w:val="24"/>
              </w:rPr>
              <w:t xml:space="preserve">brez ustvarjanja </w:t>
            </w:r>
            <w:commentRangeStart w:id="109"/>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commentRangeEnd w:id="109"/>
            <w:r w:rsidR="00BF6516">
              <w:rPr>
                <w:rStyle w:val="CommentReference"/>
                <w:szCs w:val="20"/>
              </w:rPr>
              <w:commentReference w:id="109"/>
            </w:r>
          </w:p>
        </w:tc>
        <w:tc>
          <w:tcPr>
            <w:tcW w:w="850"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715BD8">
        <w:trPr>
          <w:trHeight w:val="244"/>
        </w:trPr>
        <w:tc>
          <w:tcPr>
            <w:tcW w:w="3256" w:type="dxa"/>
          </w:tcPr>
          <w:p w14:paraId="36C0A919" w14:textId="76F5AF10" w:rsidR="00916043" w:rsidRPr="004C16A9" w:rsidRDefault="0012480C" w:rsidP="00AB319F">
            <w:pPr>
              <w:widowControl w:val="0"/>
              <w:autoSpaceDE w:val="0"/>
              <w:autoSpaceDN w:val="0"/>
              <w:adjustRightInd w:val="0"/>
              <w:spacing w:line="240" w:lineRule="auto"/>
              <w:jc w:val="left"/>
              <w:rPr>
                <w:color w:val="434343"/>
                <w:sz w:val="21"/>
                <w:szCs w:val="24"/>
              </w:rPr>
            </w:pPr>
            <w:r>
              <w:rPr>
                <w:b/>
                <w:bCs/>
                <w:color w:val="434343"/>
                <w:sz w:val="21"/>
                <w:szCs w:val="24"/>
              </w:rPr>
              <w:t>D</w:t>
            </w:r>
            <w:r w:rsidR="002F0992">
              <w:rPr>
                <w:b/>
                <w:bCs/>
                <w:color w:val="434343"/>
                <w:sz w:val="21"/>
                <w:szCs w:val="24"/>
              </w:rPr>
              <w:t>istribu</w:t>
            </w:r>
            <w:r>
              <w:rPr>
                <w:b/>
                <w:bCs/>
                <w:color w:val="434343"/>
                <w:sz w:val="21"/>
                <w:szCs w:val="24"/>
              </w:rPr>
              <w:t>cija</w:t>
            </w:r>
            <w:ins w:id="110" w:author="Doma" w:date="2016-08-22T21:00:00Z">
              <w:r w:rsidR="00BF6516">
                <w:rPr>
                  <w:b/>
                  <w:bCs/>
                  <w:color w:val="434343"/>
                  <w:sz w:val="21"/>
                  <w:szCs w:val="24"/>
                </w:rPr>
                <w:t>:</w:t>
              </w:r>
            </w:ins>
          </w:p>
        </w:tc>
        <w:tc>
          <w:tcPr>
            <w:tcW w:w="850"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715BD8">
        <w:trPr>
          <w:trHeight w:val="244"/>
        </w:trPr>
        <w:tc>
          <w:tcPr>
            <w:tcW w:w="3256" w:type="dxa"/>
          </w:tcPr>
          <w:p w14:paraId="4514C725" w14:textId="4C3C91EB" w:rsidR="00916043" w:rsidRPr="004C16A9" w:rsidRDefault="001E5F2C" w:rsidP="00AB319F">
            <w:pPr>
              <w:widowControl w:val="0"/>
              <w:autoSpaceDE w:val="0"/>
              <w:autoSpaceDN w:val="0"/>
              <w:adjustRightInd w:val="0"/>
              <w:spacing w:line="240" w:lineRule="auto"/>
              <w:jc w:val="left"/>
              <w:rPr>
                <w:color w:val="434343"/>
                <w:sz w:val="21"/>
                <w:szCs w:val="24"/>
              </w:rPr>
            </w:pPr>
            <w:r>
              <w:rPr>
                <w:color w:val="434343"/>
                <w:sz w:val="21"/>
                <w:szCs w:val="24"/>
              </w:rPr>
              <w:t>Dosegljivost i</w:t>
            </w:r>
            <w:r w:rsidR="002F0992">
              <w:rPr>
                <w:color w:val="434343"/>
                <w:sz w:val="21"/>
                <w:szCs w:val="24"/>
              </w:rPr>
              <w:t>zvorn</w:t>
            </w:r>
            <w:r>
              <w:rPr>
                <w:color w:val="434343"/>
                <w:sz w:val="21"/>
                <w:szCs w:val="24"/>
              </w:rPr>
              <w:t>e</w:t>
            </w:r>
            <w:r w:rsidR="002F0992">
              <w:rPr>
                <w:color w:val="434343"/>
                <w:sz w:val="21"/>
                <w:szCs w:val="24"/>
              </w:rPr>
              <w:t xml:space="preserve"> kod</w:t>
            </w:r>
            <w:r>
              <w:rPr>
                <w:color w:val="434343"/>
                <w:sz w:val="21"/>
                <w:szCs w:val="24"/>
              </w:rPr>
              <w:t>e</w:t>
            </w:r>
          </w:p>
        </w:tc>
        <w:tc>
          <w:tcPr>
            <w:tcW w:w="850"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715BD8">
        <w:trPr>
          <w:trHeight w:val="234"/>
        </w:trPr>
        <w:tc>
          <w:tcPr>
            <w:tcW w:w="3256" w:type="dxa"/>
          </w:tcPr>
          <w:p w14:paraId="2D491E62" w14:textId="5D72C8E5"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 obvestil</w:t>
            </w:r>
            <w:r w:rsidR="0012480C">
              <w:rPr>
                <w:color w:val="434343"/>
                <w:sz w:val="21"/>
                <w:szCs w:val="24"/>
              </w:rPr>
              <w:t>a</w:t>
            </w:r>
            <w:r>
              <w:rPr>
                <w:color w:val="434343"/>
                <w:sz w:val="21"/>
                <w:szCs w:val="24"/>
              </w:rPr>
              <w:t xml:space="preserve"> o avtorskih pravicah</w:t>
            </w:r>
          </w:p>
        </w:tc>
        <w:tc>
          <w:tcPr>
            <w:tcW w:w="850"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715BD8">
        <w:trPr>
          <w:trHeight w:val="244"/>
        </w:trPr>
        <w:tc>
          <w:tcPr>
            <w:tcW w:w="3256" w:type="dxa"/>
          </w:tcPr>
          <w:p w14:paraId="2A7AD8A5" w14:textId="51D51A82"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w:t>
            </w:r>
            <w:r w:rsidR="001E5F2C">
              <w:rPr>
                <w:color w:val="434343"/>
                <w:sz w:val="21"/>
                <w:szCs w:val="24"/>
              </w:rPr>
              <w:t>ena</w:t>
            </w:r>
            <w:r>
              <w:rPr>
                <w:color w:val="434343"/>
                <w:sz w:val="21"/>
                <w:szCs w:val="24"/>
              </w:rPr>
              <w:t xml:space="preserve"> kopij</w:t>
            </w:r>
            <w:r w:rsidR="001E5F2C">
              <w:rPr>
                <w:color w:val="434343"/>
                <w:sz w:val="21"/>
                <w:szCs w:val="24"/>
              </w:rPr>
              <w:t>a</w:t>
            </w:r>
            <w:r>
              <w:rPr>
                <w:color w:val="434343"/>
                <w:sz w:val="21"/>
                <w:szCs w:val="24"/>
              </w:rPr>
              <w:t xml:space="preserve"> licence</w:t>
            </w:r>
          </w:p>
        </w:tc>
        <w:tc>
          <w:tcPr>
            <w:tcW w:w="850"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715BD8">
        <w:trPr>
          <w:trHeight w:val="234"/>
        </w:trPr>
        <w:tc>
          <w:tcPr>
            <w:tcW w:w="3256" w:type="dxa"/>
          </w:tcPr>
          <w:p w14:paraId="704B4DF8" w14:textId="7766BFB8"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w:t>
            </w:r>
            <w:r w:rsidR="001E5F2C">
              <w:rPr>
                <w:color w:val="434343"/>
                <w:sz w:val="21"/>
                <w:szCs w:val="24"/>
              </w:rPr>
              <w:t>ev</w:t>
            </w:r>
            <w:r>
              <w:rPr>
                <w:color w:val="434343"/>
                <w:sz w:val="21"/>
                <w:szCs w:val="24"/>
              </w:rPr>
              <w:t xml:space="preserve"> sprememb</w:t>
            </w:r>
            <w:del w:id="111" w:author="Doma" w:date="2016-08-22T21:01:00Z">
              <w:r w:rsidDel="00BF6516">
                <w:rPr>
                  <w:color w:val="434343"/>
                  <w:sz w:val="21"/>
                  <w:szCs w:val="24"/>
                </w:rPr>
                <w:delText>e</w:delText>
              </w:r>
            </w:del>
          </w:p>
        </w:tc>
        <w:tc>
          <w:tcPr>
            <w:tcW w:w="850"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715BD8">
        <w:trPr>
          <w:trHeight w:val="244"/>
        </w:trPr>
        <w:tc>
          <w:tcPr>
            <w:tcW w:w="3256" w:type="dxa"/>
          </w:tcPr>
          <w:p w14:paraId="0290C54F" w14:textId="1A38DCF0" w:rsidR="00916043" w:rsidRPr="004C16A9" w:rsidRDefault="002F0992" w:rsidP="00916043">
            <w:pPr>
              <w:widowControl w:val="0"/>
              <w:autoSpaceDE w:val="0"/>
              <w:autoSpaceDN w:val="0"/>
              <w:adjustRightInd w:val="0"/>
              <w:spacing w:line="240" w:lineRule="auto"/>
              <w:jc w:val="left"/>
              <w:rPr>
                <w:color w:val="434343"/>
                <w:sz w:val="21"/>
                <w:szCs w:val="24"/>
              </w:rPr>
            </w:pPr>
            <w:commentRangeStart w:id="112"/>
            <w:r>
              <w:rPr>
                <w:color w:val="434343"/>
                <w:sz w:val="21"/>
                <w:szCs w:val="24"/>
              </w:rPr>
              <w:t>Zavrnit</w:t>
            </w:r>
            <w:r w:rsidR="001E5F2C">
              <w:rPr>
                <w:color w:val="434343"/>
                <w:sz w:val="21"/>
                <w:szCs w:val="24"/>
              </w:rPr>
              <w:t>ev</w:t>
            </w:r>
            <w:r>
              <w:rPr>
                <w:color w:val="434343"/>
                <w:sz w:val="21"/>
                <w:szCs w:val="24"/>
              </w:rPr>
              <w:t xml:space="preserve"> </w:t>
            </w:r>
            <w:commentRangeEnd w:id="112"/>
            <w:r w:rsidR="00BF6516">
              <w:rPr>
                <w:rStyle w:val="CommentReference"/>
                <w:szCs w:val="20"/>
              </w:rPr>
              <w:commentReference w:id="112"/>
            </w:r>
            <w:r>
              <w:rPr>
                <w:color w:val="434343"/>
                <w:sz w:val="21"/>
                <w:szCs w:val="24"/>
              </w:rPr>
              <w:t>garancij</w:t>
            </w:r>
            <w:r w:rsidR="001E5F2C">
              <w:rPr>
                <w:color w:val="434343"/>
                <w:sz w:val="21"/>
                <w:szCs w:val="24"/>
              </w:rPr>
              <w:t>e</w:t>
            </w:r>
          </w:p>
        </w:tc>
        <w:tc>
          <w:tcPr>
            <w:tcW w:w="850"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715BD8">
        <w:trPr>
          <w:trHeight w:val="244"/>
        </w:trPr>
        <w:tc>
          <w:tcPr>
            <w:tcW w:w="3256" w:type="dxa"/>
          </w:tcPr>
          <w:p w14:paraId="4A60857A" w14:textId="1280B310"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w:t>
            </w:r>
            <w:r w:rsidR="001E5F2C">
              <w:rPr>
                <w:color w:val="434343"/>
                <w:sz w:val="21"/>
                <w:szCs w:val="24"/>
              </w:rPr>
              <w:t xml:space="preserve">ev </w:t>
            </w:r>
            <w:r>
              <w:rPr>
                <w:color w:val="434343"/>
                <w:sz w:val="21"/>
                <w:szCs w:val="24"/>
              </w:rPr>
              <w:t>odgovornost</w:t>
            </w:r>
            <w:r w:rsidR="001E5F2C">
              <w:rPr>
                <w:color w:val="434343"/>
                <w:sz w:val="21"/>
                <w:szCs w:val="24"/>
              </w:rPr>
              <w:t>i</w:t>
            </w:r>
          </w:p>
        </w:tc>
        <w:tc>
          <w:tcPr>
            <w:tcW w:w="850"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715BD8">
        <w:trPr>
          <w:trHeight w:val="714"/>
        </w:trPr>
        <w:tc>
          <w:tcPr>
            <w:tcW w:w="3256" w:type="dxa"/>
          </w:tcPr>
          <w:p w14:paraId="0AB08CD9" w14:textId="6E62386A"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spremenjene datoteke pod enakimi pogoji </w:t>
            </w:r>
            <w:r w:rsidR="00916043" w:rsidRPr="004C16A9">
              <w:rPr>
                <w:color w:val="434343"/>
                <w:sz w:val="21"/>
                <w:szCs w:val="24"/>
              </w:rPr>
              <w:t xml:space="preserve"> (“</w:t>
            </w:r>
            <w:proofErr w:type="spellStart"/>
            <w:r w:rsidR="00916043" w:rsidRPr="004C16A9">
              <w:rPr>
                <w:color w:val="434343"/>
                <w:sz w:val="21"/>
                <w:szCs w:val="24"/>
              </w:rPr>
              <w:t>weak</w:t>
            </w:r>
            <w:proofErr w:type="spellEnd"/>
            <w:r w:rsidR="00916043" w:rsidRPr="004C16A9">
              <w:rPr>
                <w:color w:val="434343"/>
                <w:sz w:val="21"/>
                <w:szCs w:val="24"/>
              </w:rPr>
              <w:t xml:space="preserve"> </w:t>
            </w:r>
            <w:proofErr w:type="spellStart"/>
            <w:r w:rsidR="00916043" w:rsidRPr="004C16A9">
              <w:rPr>
                <w:color w:val="434343"/>
                <w:sz w:val="21"/>
                <w:szCs w:val="24"/>
              </w:rPr>
              <w:t>copyleft</w:t>
            </w:r>
            <w:proofErr w:type="spellEnd"/>
            <w:r w:rsidR="00916043" w:rsidRPr="004C16A9">
              <w:rPr>
                <w:color w:val="434343"/>
                <w:sz w:val="21"/>
                <w:szCs w:val="24"/>
              </w:rPr>
              <w:t>”)</w:t>
            </w:r>
          </w:p>
        </w:tc>
        <w:tc>
          <w:tcPr>
            <w:tcW w:w="850"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715BD8">
        <w:trPr>
          <w:trHeight w:val="724"/>
        </w:trPr>
        <w:tc>
          <w:tcPr>
            <w:tcW w:w="3256" w:type="dxa"/>
          </w:tcPr>
          <w:p w14:paraId="027A010A" w14:textId="2DFD55EE"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w:t>
            </w:r>
            <w:r w:rsidR="001E5F2C">
              <w:rPr>
                <w:color w:val="434343"/>
                <w:sz w:val="21"/>
                <w:szCs w:val="24"/>
              </w:rPr>
              <w:t>anje</w:t>
            </w:r>
            <w:r>
              <w:rPr>
                <w:color w:val="434343"/>
                <w:sz w:val="21"/>
                <w:szCs w:val="24"/>
              </w:rPr>
              <w:t xml:space="preserve"> večj</w:t>
            </w:r>
            <w:r w:rsidR="001E5F2C">
              <w:rPr>
                <w:color w:val="434343"/>
                <w:sz w:val="21"/>
                <w:szCs w:val="24"/>
              </w:rPr>
              <w:t>ih</w:t>
            </w:r>
            <w:r>
              <w:rPr>
                <w:color w:val="434343"/>
                <w:sz w:val="21"/>
                <w:szCs w:val="24"/>
              </w:rPr>
              <w:t xml:space="preserve"> izpeljan</w:t>
            </w:r>
            <w:r w:rsidR="001E5F2C">
              <w:rPr>
                <w:color w:val="434343"/>
                <w:sz w:val="21"/>
                <w:szCs w:val="24"/>
              </w:rPr>
              <w:t>ih</w:t>
            </w:r>
            <w:r>
              <w:rPr>
                <w:color w:val="434343"/>
                <w:sz w:val="21"/>
                <w:szCs w:val="24"/>
              </w:rPr>
              <w:t xml:space="preserve"> del pod enakimi pogoji</w:t>
            </w:r>
            <w:r w:rsidR="00916043" w:rsidRPr="004C16A9">
              <w:rPr>
                <w:color w:val="434343"/>
                <w:sz w:val="21"/>
                <w:szCs w:val="24"/>
              </w:rPr>
              <w:t xml:space="preserve"> (“</w:t>
            </w:r>
            <w:proofErr w:type="spellStart"/>
            <w:r w:rsidR="00916043" w:rsidRPr="004C16A9">
              <w:rPr>
                <w:color w:val="434343"/>
                <w:sz w:val="21"/>
                <w:szCs w:val="24"/>
              </w:rPr>
              <w:t>strong</w:t>
            </w:r>
            <w:proofErr w:type="spellEnd"/>
            <w:r w:rsidR="00916043" w:rsidRPr="004C16A9">
              <w:rPr>
                <w:color w:val="434343"/>
                <w:sz w:val="21"/>
                <w:szCs w:val="24"/>
              </w:rPr>
              <w:t xml:space="preserve"> </w:t>
            </w:r>
            <w:proofErr w:type="spellStart"/>
            <w:r w:rsidR="00916043" w:rsidRPr="004C16A9">
              <w:rPr>
                <w:color w:val="434343"/>
                <w:sz w:val="21"/>
                <w:szCs w:val="24"/>
              </w:rPr>
              <w:t>copyleft</w:t>
            </w:r>
            <w:proofErr w:type="spellEnd"/>
            <w:r w:rsidR="00916043" w:rsidRPr="004C16A9">
              <w:rPr>
                <w:color w:val="434343"/>
                <w:sz w:val="21"/>
                <w:szCs w:val="24"/>
              </w:rPr>
              <w:t>”)</w:t>
            </w:r>
          </w:p>
        </w:tc>
        <w:tc>
          <w:tcPr>
            <w:tcW w:w="850"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715BD8">
        <w:trPr>
          <w:trHeight w:val="479"/>
        </w:trPr>
        <w:tc>
          <w:tcPr>
            <w:tcW w:w="3256" w:type="dxa"/>
          </w:tcPr>
          <w:p w14:paraId="4213AC02" w14:textId="74EB0397" w:rsidR="00916043" w:rsidRPr="004C16A9" w:rsidRDefault="00345D36" w:rsidP="00BF6516">
            <w:pPr>
              <w:widowControl w:val="0"/>
              <w:autoSpaceDE w:val="0"/>
              <w:autoSpaceDN w:val="0"/>
              <w:adjustRightInd w:val="0"/>
              <w:spacing w:line="240" w:lineRule="auto"/>
              <w:jc w:val="left"/>
              <w:rPr>
                <w:color w:val="434343"/>
                <w:sz w:val="21"/>
                <w:szCs w:val="24"/>
              </w:rPr>
              <w:pPrChange w:id="113" w:author="Doma" w:date="2016-08-22T21:00:00Z">
                <w:pPr>
                  <w:framePr w:hSpace="180" w:wrap="around" w:vAnchor="text" w:hAnchor="page" w:x="1810" w:y="599"/>
                  <w:widowControl w:val="0"/>
                  <w:autoSpaceDE w:val="0"/>
                  <w:autoSpaceDN w:val="0"/>
                  <w:adjustRightInd w:val="0"/>
                  <w:spacing w:line="240" w:lineRule="auto"/>
                  <w:jc w:val="left"/>
                </w:pPr>
              </w:pPrChange>
            </w:pPr>
            <w:r>
              <w:rPr>
                <w:color w:val="434343"/>
                <w:sz w:val="21"/>
                <w:szCs w:val="24"/>
              </w:rPr>
              <w:t>Dodeli</w:t>
            </w:r>
            <w:r w:rsidR="001E5F2C">
              <w:rPr>
                <w:color w:val="434343"/>
                <w:sz w:val="21"/>
                <w:szCs w:val="24"/>
              </w:rPr>
              <w:t>tev</w:t>
            </w:r>
            <w:r>
              <w:rPr>
                <w:color w:val="434343"/>
                <w:sz w:val="21"/>
                <w:szCs w:val="24"/>
              </w:rPr>
              <w:t xml:space="preserve"> dovoljenj</w:t>
            </w:r>
            <w:del w:id="114" w:author="Doma" w:date="2016-08-22T21:00:00Z">
              <w:r w:rsidDel="00BF6516">
                <w:rPr>
                  <w:color w:val="434343"/>
                  <w:sz w:val="21"/>
                  <w:szCs w:val="24"/>
                </w:rPr>
                <w:delText>e</w:delText>
              </w:r>
            </w:del>
            <w:ins w:id="115" w:author="Doma" w:date="2016-08-22T21:00:00Z">
              <w:r w:rsidR="00BF6516">
                <w:rPr>
                  <w:color w:val="434343"/>
                  <w:sz w:val="21"/>
                  <w:szCs w:val="24"/>
                </w:rPr>
                <w:t>a</w:t>
              </w:r>
            </w:ins>
            <w:r>
              <w:rPr>
                <w:color w:val="434343"/>
                <w:sz w:val="21"/>
                <w:szCs w:val="24"/>
              </w:rPr>
              <w:t xml:space="preserve"> za uporabo </w:t>
            </w:r>
            <w:proofErr w:type="spellStart"/>
            <w:r>
              <w:rPr>
                <w:color w:val="434343"/>
                <w:sz w:val="21"/>
                <w:szCs w:val="24"/>
              </w:rPr>
              <w:t>relavantnih</w:t>
            </w:r>
            <w:proofErr w:type="spellEnd"/>
            <w:r>
              <w:rPr>
                <w:color w:val="434343"/>
                <w:sz w:val="21"/>
                <w:szCs w:val="24"/>
              </w:rPr>
              <w:t xml:space="preserve"> patento</w:t>
            </w:r>
            <w:r w:rsidR="001E5F2C">
              <w:rPr>
                <w:color w:val="434343"/>
                <w:sz w:val="21"/>
                <w:szCs w:val="24"/>
              </w:rPr>
              <w:t>v</w:t>
            </w:r>
          </w:p>
        </w:tc>
        <w:tc>
          <w:tcPr>
            <w:tcW w:w="850"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715BD8">
        <w:trPr>
          <w:trHeight w:val="490"/>
        </w:trPr>
        <w:tc>
          <w:tcPr>
            <w:tcW w:w="3256" w:type="dxa"/>
          </w:tcPr>
          <w:p w14:paraId="1D2C16D0" w14:textId="3C300135"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w:t>
            </w:r>
            <w:r w:rsidR="001E5F2C">
              <w:rPr>
                <w:b/>
                <w:bCs/>
                <w:color w:val="434343"/>
                <w:sz w:val="21"/>
                <w:szCs w:val="24"/>
              </w:rPr>
              <w:t xml:space="preserve">, </w:t>
            </w:r>
            <w:r>
              <w:rPr>
                <w:b/>
                <w:bCs/>
                <w:color w:val="434343"/>
                <w:sz w:val="21"/>
                <w:szCs w:val="24"/>
              </w:rPr>
              <w:t xml:space="preserve"> n</w:t>
            </w:r>
            <w:r w:rsidR="001E5F2C">
              <w:rPr>
                <w:b/>
                <w:bCs/>
                <w:color w:val="434343"/>
                <w:sz w:val="21"/>
                <w:szCs w:val="24"/>
              </w:rPr>
              <w:t>i dovoljeno</w:t>
            </w:r>
            <w:r>
              <w:rPr>
                <w:b/>
                <w:bCs/>
                <w:color w:val="434343"/>
                <w:sz w:val="21"/>
                <w:szCs w:val="24"/>
              </w:rPr>
              <w:t>:</w:t>
            </w:r>
          </w:p>
        </w:tc>
        <w:tc>
          <w:tcPr>
            <w:tcW w:w="850"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715BD8">
        <w:trPr>
          <w:trHeight w:val="479"/>
        </w:trPr>
        <w:tc>
          <w:tcPr>
            <w:tcW w:w="3256"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715BD8">
        <w:trPr>
          <w:trHeight w:val="724"/>
        </w:trPr>
        <w:tc>
          <w:tcPr>
            <w:tcW w:w="3256" w:type="dxa"/>
          </w:tcPr>
          <w:p w14:paraId="2F1B8B5A" w14:textId="18AB2ACB"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w:t>
            </w:r>
            <w:r w:rsidR="001E5F2C">
              <w:rPr>
                <w:color w:val="434343"/>
                <w:sz w:val="21"/>
                <w:szCs w:val="24"/>
              </w:rPr>
              <w:t>a</w:t>
            </w:r>
            <w:r>
              <w:rPr>
                <w:color w:val="434343"/>
                <w:sz w:val="21"/>
                <w:szCs w:val="24"/>
              </w:rPr>
              <w:t xml:space="preserve"> originalnih avtorjev pri oglaševanj</w:t>
            </w:r>
            <w:r w:rsidR="001E5F2C">
              <w:rPr>
                <w:color w:val="434343"/>
                <w:sz w:val="21"/>
                <w:szCs w:val="24"/>
              </w:rPr>
              <w:t>u</w:t>
            </w:r>
          </w:p>
        </w:tc>
        <w:tc>
          <w:tcPr>
            <w:tcW w:w="850"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9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83"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715BD8">
        <w:trPr>
          <w:trHeight w:val="479"/>
        </w:trPr>
        <w:tc>
          <w:tcPr>
            <w:tcW w:w="3256"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715BD8">
        <w:trPr>
          <w:trHeight w:val="479"/>
        </w:trPr>
        <w:tc>
          <w:tcPr>
            <w:tcW w:w="3256"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83"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lastRenderedPageBreak/>
        <w:br w:type="page"/>
      </w:r>
    </w:p>
    <w:p w14:paraId="15E49A55" w14:textId="349EA1B8" w:rsidR="00441166" w:rsidRDefault="00441166" w:rsidP="00441166">
      <w:pPr>
        <w:pStyle w:val="Heading1"/>
        <w:rPr>
          <w:lang w:val="sl-SI"/>
        </w:rPr>
      </w:pPr>
      <w:bookmarkStart w:id="116" w:name="_Toc459633480"/>
      <w:bookmarkStart w:id="117" w:name="_Toc459633952"/>
      <w:bookmarkEnd w:id="20"/>
      <w:bookmarkEnd w:id="21"/>
      <w:bookmarkEnd w:id="22"/>
      <w:bookmarkEnd w:id="23"/>
      <w:bookmarkEnd w:id="24"/>
      <w:bookmarkEnd w:id="25"/>
      <w:bookmarkEnd w:id="26"/>
      <w:bookmarkEnd w:id="27"/>
      <w:bookmarkEnd w:id="28"/>
      <w:r>
        <w:lastRenderedPageBreak/>
        <w:t>Razvoj lastne re</w:t>
      </w:r>
      <w:r>
        <w:rPr>
          <w:lang w:val="sl-SI"/>
        </w:rPr>
        <w:t>šitve</w:t>
      </w:r>
      <w:bookmarkEnd w:id="116"/>
      <w:bookmarkEnd w:id="117"/>
    </w:p>
    <w:p w14:paraId="58A9A3DA" w14:textId="21AAD768" w:rsidR="001E5F2C" w:rsidRDefault="001E5F2C" w:rsidP="00FB764A">
      <w:r>
        <w:t xml:space="preserve">Razvoja lastne rešitve smo se lotili z namenom spoznavanja tematike in reševanja izzivov pri vpeljevanju </w:t>
      </w:r>
      <w:proofErr w:type="spellStart"/>
      <w:r>
        <w:t>IoT</w:t>
      </w:r>
      <w:proofErr w:type="spellEnd"/>
      <w:r>
        <w:t>.</w:t>
      </w:r>
    </w:p>
    <w:p w14:paraId="23B45FC0" w14:textId="77777777" w:rsidR="001E5F2C" w:rsidRDefault="001E5F2C" w:rsidP="00FB764A"/>
    <w:p w14:paraId="06DF33D5" w14:textId="6CCF659C" w:rsidR="0021747A" w:rsidRDefault="000B7F31" w:rsidP="00FB764A">
      <w:r>
        <w:t xml:space="preserve">Za razvoj lastne rešitve pametne hiše smo uporabili računalnik </w:t>
      </w:r>
      <w:proofErr w:type="spellStart"/>
      <w:r>
        <w:t>Raspberry</w:t>
      </w:r>
      <w:proofErr w:type="spellEnd"/>
      <w:r>
        <w:t xml:space="preserve"> Pi</w:t>
      </w:r>
      <w:r w:rsidR="001E5F2C">
        <w:t>,</w:t>
      </w:r>
      <w:r>
        <w:t xml:space="preserve"> s katerim smo z uporabo</w:t>
      </w:r>
      <w:r w:rsidR="0032763C">
        <w:t xml:space="preserve"> rele kartice upravljali</w:t>
      </w:r>
      <w:r>
        <w:t xml:space="preserve"> luči. Luči v obliki LED traku za delovanje potrebujejo 12</w:t>
      </w:r>
      <w:commentRangeStart w:id="118"/>
      <w:r>
        <w:t>v</w:t>
      </w:r>
      <w:commentRangeEnd w:id="118"/>
      <w:r w:rsidR="00BF6516">
        <w:rPr>
          <w:rStyle w:val="CommentReference"/>
          <w:szCs w:val="20"/>
        </w:rPr>
        <w:commentReference w:id="118"/>
      </w:r>
      <w:r w:rsidR="00DC2C4A">
        <w:t xml:space="preserve"> napajalnik, m</w:t>
      </w:r>
      <w:r w:rsidR="00042037">
        <w:t xml:space="preserve">ikroračunalnik </w:t>
      </w:r>
      <w:ins w:id="119" w:author="Doma" w:date="2016-08-22T21:03:00Z">
        <w:r w:rsidR="003A51D7">
          <w:t xml:space="preserve">pa </w:t>
        </w:r>
      </w:ins>
      <w:r w:rsidR="00042037">
        <w:t xml:space="preserve">se napaja preko USB napajalnika. Rele kartico in mikroračunalnik smo vgradili v plastično ohišje. Vgradili smo tudi </w:t>
      </w:r>
      <w:r w:rsidR="009B3053">
        <w:t>vtičnice</w:t>
      </w:r>
      <w:r w:rsidR="00042037">
        <w:t xml:space="preserve"> za senzorje in LED trakove. V ohišje torej </w:t>
      </w:r>
      <w:commentRangeStart w:id="120"/>
      <w:r w:rsidR="00042037">
        <w:t xml:space="preserve">priključimo </w:t>
      </w:r>
      <w:commentRangeEnd w:id="120"/>
      <w:r w:rsidR="003A51D7">
        <w:rPr>
          <w:rStyle w:val="CommentReference"/>
          <w:szCs w:val="20"/>
        </w:rPr>
        <w:commentReference w:id="120"/>
      </w:r>
      <w:r w:rsidR="00042037">
        <w:t xml:space="preserve">dva napajalnika, na izhode </w:t>
      </w:r>
      <w:r w:rsidR="00DC2C4A">
        <w:t xml:space="preserve">pa </w:t>
      </w:r>
      <w:r w:rsidR="00042037">
        <w:t>lahko priključimo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w:t>
      </w:r>
      <w:proofErr w:type="spellStart"/>
      <w:r w:rsidR="00042037">
        <w:t>iOS</w:t>
      </w:r>
      <w:proofErr w:type="spellEnd"/>
      <w:r w:rsidR="00042037">
        <w:t xml:space="preserve"> mobilno aplikacijo ali hitro dostopamo do nekaterih funkcionalnosti z </w:t>
      </w:r>
      <w:proofErr w:type="spellStart"/>
      <w:r w:rsidR="00520FFE">
        <w:t>iOS</w:t>
      </w:r>
      <w:proofErr w:type="spellEnd"/>
      <w:r w:rsidR="00520FFE">
        <w:t xml:space="preserve"> </w:t>
      </w:r>
      <w:r w:rsidR="00042037">
        <w:t xml:space="preserve">razširitvijo </w:t>
      </w:r>
      <w:proofErr w:type="spellStart"/>
      <w:r w:rsidR="00042037">
        <w:t>Today</w:t>
      </w:r>
      <w:proofErr w:type="spellEnd"/>
      <w:r w:rsidR="00042037">
        <w:t>.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eastAsia="sl-SI"/>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121"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121"/>
    </w:p>
    <w:p w14:paraId="273FEB1D" w14:textId="218C4614" w:rsidR="007C688D" w:rsidRPr="007C688D" w:rsidRDefault="00441166" w:rsidP="007C688D">
      <w:pPr>
        <w:pStyle w:val="Heading2"/>
      </w:pPr>
      <w:bookmarkStart w:id="122" w:name="_Toc459633481"/>
      <w:bookmarkStart w:id="123" w:name="_Toc459633953"/>
      <w:r>
        <w:t>Strojna oprema</w:t>
      </w:r>
      <w:bookmarkEnd w:id="122"/>
      <w:bookmarkEnd w:id="123"/>
    </w:p>
    <w:p w14:paraId="3173F20A" w14:textId="3CE4BA4C" w:rsidR="00441166" w:rsidRDefault="00441166" w:rsidP="00441166">
      <w:pPr>
        <w:pStyle w:val="Heading3"/>
      </w:pPr>
      <w:bookmarkStart w:id="124" w:name="_Toc459633482"/>
      <w:bookmarkStart w:id="125" w:name="_Toc459633954"/>
      <w:proofErr w:type="spellStart"/>
      <w:r>
        <w:t>Raspberry</w:t>
      </w:r>
      <w:proofErr w:type="spellEnd"/>
      <w:r>
        <w:t xml:space="preserve"> </w:t>
      </w:r>
      <w:r w:rsidR="00C15BD9">
        <w:t>P</w:t>
      </w:r>
      <w:r>
        <w:t>i</w:t>
      </w:r>
      <w:bookmarkEnd w:id="124"/>
      <w:bookmarkEnd w:id="125"/>
    </w:p>
    <w:p w14:paraId="1D6921F1" w14:textId="24603C7B" w:rsidR="007C688D" w:rsidRDefault="007C688D" w:rsidP="007C688D">
      <w:proofErr w:type="spellStart"/>
      <w:r>
        <w:t>Raspberry</w:t>
      </w:r>
      <w:proofErr w:type="spellEnd"/>
      <w:r>
        <w:t xml:space="preserve">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w:t>
      </w:r>
      <w:del w:id="126" w:author="Doma" w:date="2016-08-22T21:05:00Z">
        <w:r w:rsidR="00C15BD9" w:rsidDel="003A51D7">
          <w:delText xml:space="preserve">tudi </w:delText>
        </w:r>
      </w:del>
      <w:r w:rsidR="00C15BD9">
        <w:t xml:space="preserve">Microsoft </w:t>
      </w:r>
      <w:r w:rsidR="00DD54F6">
        <w:t>W</w:t>
      </w:r>
      <w:r w:rsidR="00C15BD9">
        <w:t xml:space="preserve">indows 10 </w:t>
      </w:r>
      <w:proofErr w:type="spellStart"/>
      <w:r w:rsidR="00C15BD9">
        <w:t>IoT</w:t>
      </w:r>
      <w:proofErr w:type="spellEnd"/>
      <w:r w:rsidR="00C15BD9">
        <w:t>.</w:t>
      </w:r>
    </w:p>
    <w:p w14:paraId="4B76F113" w14:textId="77777777" w:rsidR="00111805" w:rsidRDefault="00111805" w:rsidP="00475AED">
      <w:pPr>
        <w:keepNext/>
        <w:jc w:val="center"/>
      </w:pPr>
      <w:r>
        <w:rPr>
          <w:noProof/>
          <w:lang w:eastAsia="sl-SI"/>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127" w:name="_Toc459561479"/>
      <w:r>
        <w:t xml:space="preserve">Slika </w:t>
      </w:r>
      <w:r>
        <w:fldChar w:fldCharType="begin"/>
      </w:r>
      <w:r>
        <w:instrText xml:space="preserve"> SEQ Slika \* ARABIC </w:instrText>
      </w:r>
      <w:r>
        <w:fldChar w:fldCharType="separate"/>
      </w:r>
      <w:r w:rsidR="00D57A71">
        <w:rPr>
          <w:noProof/>
        </w:rPr>
        <w:t>9</w:t>
      </w:r>
      <w:r>
        <w:fldChar w:fldCharType="end"/>
      </w:r>
      <w:r>
        <w:t xml:space="preserve">: Mikroračunalnik </w:t>
      </w:r>
      <w:proofErr w:type="spellStart"/>
      <w:r>
        <w:t>Raspberry</w:t>
      </w:r>
      <w:proofErr w:type="spellEnd"/>
      <w:r>
        <w:t xml:space="preserve">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127"/>
      <w:r w:rsidR="009E788A">
        <w:fldChar w:fldCharType="end"/>
      </w:r>
    </w:p>
    <w:p w14:paraId="0C23BC16" w14:textId="77777777" w:rsidR="00111805" w:rsidRPr="00111805" w:rsidRDefault="00111805" w:rsidP="00111805"/>
    <w:p w14:paraId="717891B8" w14:textId="1AFD0CE2" w:rsidR="00C15BD9" w:rsidRPr="00C15BD9" w:rsidRDefault="00C15BD9" w:rsidP="007C688D">
      <w:r>
        <w:t xml:space="preserve">Za potrebe naloge smo uporabili </w:t>
      </w:r>
      <w:proofErr w:type="spellStart"/>
      <w:r>
        <w:t>Raspberry</w:t>
      </w:r>
      <w:proofErr w:type="spellEnd"/>
      <w:r>
        <w:t xml:space="preserve"> Pi model B</w:t>
      </w:r>
      <w:r w:rsidR="00660C5F">
        <w:t>,</w:t>
      </w:r>
      <w:r>
        <w:t xml:space="preserve"> saj z</w:t>
      </w:r>
      <w:r w:rsidR="00090E1D">
        <w:t xml:space="preserve">aradi nizkih strojnih zahtev </w:t>
      </w:r>
      <w:r>
        <w:t>aplikacij</w:t>
      </w:r>
      <w:r w:rsidR="00090E1D">
        <w:t>e</w:t>
      </w:r>
      <w:del w:id="128" w:author="Doma" w:date="2016-08-22T21:06:00Z">
        <w:r w:rsidR="00660C5F" w:rsidDel="003A51D7">
          <w:delText>,</w:delText>
        </w:r>
      </w:del>
      <w:r>
        <w:t xml:space="preserve"> boljše strojne opreme</w:t>
      </w:r>
      <w:r w:rsidR="00660C5F">
        <w:t xml:space="preserve"> niti</w:t>
      </w:r>
      <w:r>
        <w:t xml:space="preserve"> nismo potrebovali. </w:t>
      </w:r>
      <w:r w:rsidR="00FF0B6E">
        <w:t>Izbran</w:t>
      </w:r>
      <w:ins w:id="129" w:author="Doma" w:date="2016-08-22T21:06:00Z">
        <w:r w:rsidR="003A51D7">
          <w:t>i</w:t>
        </w:r>
      </w:ins>
      <w:r w:rsidR="00FF0B6E">
        <w:t xml:space="preserve"> mikroračunalnik ima ARM procesor proizvajalca </w:t>
      </w:r>
      <w:proofErr w:type="spellStart"/>
      <w:r w:rsidR="00FF0B6E">
        <w:t>Broadcom</w:t>
      </w:r>
      <w:proofErr w:type="spellEnd"/>
      <w:r w:rsidR="00FF0B6E">
        <w:t xml:space="preserve"> BCM2835, ki deluje s taktom 700 </w:t>
      </w:r>
      <w:proofErr w:type="spellStart"/>
      <w:r w:rsidR="00FF0B6E">
        <w:t>mHz</w:t>
      </w:r>
      <w:proofErr w:type="spellEnd"/>
      <w:r w:rsidR="00FF0B6E">
        <w:t xml:space="preserve"> in 512 MB delovnega pomnilnika. </w:t>
      </w:r>
      <w:r w:rsidR="00660C5F">
        <w:t xml:space="preserve">Med </w:t>
      </w:r>
      <w:r w:rsidR="00FF0B6E">
        <w:t>priključk</w:t>
      </w:r>
      <w:r w:rsidR="00660C5F">
        <w:t>i</w:t>
      </w:r>
      <w:r w:rsidR="00FF0B6E">
        <w:t xml:space="preserve"> lahko zraven </w:t>
      </w:r>
      <w:proofErr w:type="spellStart"/>
      <w:r w:rsidR="00FF0B6E">
        <w:t>etherneta</w:t>
      </w:r>
      <w:proofErr w:type="spellEnd"/>
      <w:r w:rsidR="00FF0B6E">
        <w:t xml:space="preserve">, USB 2.0, HDMI, RCA ter izhoda za slušalke, ki so standardni priključki osebnih računalnikov, najdemo tudi GPIO (ang. General  </w:t>
      </w:r>
      <w:proofErr w:type="spellStart"/>
      <w:r w:rsidR="00FF0B6E">
        <w:t>Purpose</w:t>
      </w:r>
      <w:proofErr w:type="spellEnd"/>
      <w:r w:rsidR="00FF0B6E">
        <w:t xml:space="preserve"> </w:t>
      </w:r>
      <w:proofErr w:type="spellStart"/>
      <w:r w:rsidR="00FF0B6E">
        <w:t>Input</w:t>
      </w:r>
      <w:proofErr w:type="spellEnd"/>
      <w:r w:rsidR="00FF0B6E">
        <w:t xml:space="preserve"> </w:t>
      </w:r>
      <w:proofErr w:type="spellStart"/>
      <w:r w:rsidR="00FF0B6E">
        <w:t>Output</w:t>
      </w:r>
      <w:proofErr w:type="spellEnd"/>
      <w:r w:rsidR="00FF0B6E">
        <w:t xml:space="preserve">) priključke. Nanj lahko priključimo veliko različnih senzorjev, kot so temperaturni senzor, senzor vlage, PIR senzor gibanja, senzor svetlosti, </w:t>
      </w:r>
      <w:r w:rsidR="00E1027C">
        <w:t xml:space="preserve">senzor dima ter aktuatorje, kot so LED dioda, PWM gonilnik za elektro motorje, rele kartico </w:t>
      </w:r>
      <w:proofErr w:type="spellStart"/>
      <w:r w:rsidR="00E1027C">
        <w:t>ipd</w:t>
      </w:r>
      <w:proofErr w:type="spellEnd"/>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130" w:name="_Toc459633483"/>
      <w:bookmarkStart w:id="131" w:name="_Toc459633955"/>
      <w:r>
        <w:t>Senzorji</w:t>
      </w:r>
      <w:bookmarkEnd w:id="130"/>
      <w:bookmarkEnd w:id="131"/>
    </w:p>
    <w:p w14:paraId="44D0AAB1" w14:textId="5C9C673C"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xml:space="preserve">. Temperaturni senzor se napaja preko GPIO priključkov in </w:t>
      </w:r>
      <w:commentRangeStart w:id="132"/>
      <w:r w:rsidR="00520FFE">
        <w:t xml:space="preserve">4,7K </w:t>
      </w:r>
      <w:commentRangeEnd w:id="132"/>
      <w:r w:rsidR="003A51D7">
        <w:rPr>
          <w:rStyle w:val="CommentReference"/>
          <w:szCs w:val="20"/>
        </w:rPr>
        <w:commentReference w:id="132"/>
      </w:r>
      <w:r w:rsidR="00520FFE">
        <w:t xml:space="preserve">upora. Operacijskemu sistemu moramo najprej omogočiti enožično podporo. To naredimo tako, da datoteki </w:t>
      </w:r>
      <w:r w:rsidR="00520FFE" w:rsidRPr="00520FFE">
        <w:t>/</w:t>
      </w:r>
      <w:proofErr w:type="spellStart"/>
      <w:r w:rsidR="00520FFE" w:rsidRPr="00520FFE">
        <w:t>boot</w:t>
      </w:r>
      <w:proofErr w:type="spellEnd"/>
      <w:r w:rsidR="00520FFE" w:rsidRPr="00520FFE">
        <w: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proofErr w:type="spellStart"/>
      <w:r w:rsidRPr="00520FFE">
        <w:t>dtoverlay</w:t>
      </w:r>
      <w:proofErr w:type="spellEnd"/>
      <w:r w:rsidRPr="00520FFE">
        <w:t>=w1-gpio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proofErr w:type="spellStart"/>
      <w:r>
        <w:t>sudo</w:t>
      </w:r>
      <w:proofErr w:type="spellEnd"/>
      <w:r>
        <w:t xml:space="preserve"> </w:t>
      </w:r>
      <w:proofErr w:type="spellStart"/>
      <w:r>
        <w:t>modprobe</w:t>
      </w:r>
      <w:proofErr w:type="spellEnd"/>
      <w:r>
        <w:t xml:space="preserv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proofErr w:type="spellStart"/>
      <w:r>
        <w:t>sudo</w:t>
      </w:r>
      <w:proofErr w:type="spellEnd"/>
      <w:r>
        <w:t xml:space="preserve"> </w:t>
      </w:r>
      <w:proofErr w:type="spellStart"/>
      <w:r>
        <w:t>modprobe</w:t>
      </w:r>
      <w:proofErr w:type="spellEnd"/>
      <w:r>
        <w:t xml:space="preserv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cd /</w:t>
      </w:r>
      <w:proofErr w:type="spellStart"/>
      <w:r>
        <w:t>sys</w:t>
      </w:r>
      <w:proofErr w:type="spellEnd"/>
      <w:r>
        <w:t>/bus/w1/</w:t>
      </w:r>
      <w:proofErr w:type="spellStart"/>
      <w:r>
        <w:t>devices</w:t>
      </w:r>
      <w:proofErr w:type="spellEnd"/>
      <w:r>
        <w:t xml:space="preserve">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proofErr w:type="spellStart"/>
      <w:r>
        <w:t>ls</w:t>
      </w:r>
      <w:proofErr w:type="spellEnd"/>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proofErr w:type="spellStart"/>
      <w:r>
        <w:t>cat</w:t>
      </w:r>
      <w:proofErr w:type="spellEnd"/>
      <w:r>
        <w:t xml:space="preserve"> w1_slave</w:t>
      </w:r>
    </w:p>
    <w:p w14:paraId="0FF1A842" w14:textId="77777777" w:rsidR="00490A74" w:rsidRDefault="00490A74" w:rsidP="00490A74"/>
    <w:p w14:paraId="6ED52A2C" w14:textId="77777777" w:rsidR="00D96DA2" w:rsidRDefault="00D96DA2" w:rsidP="00D96DA2">
      <w:pPr>
        <w:keepNext/>
        <w:jc w:val="center"/>
      </w:pPr>
      <w:r>
        <w:rPr>
          <w:noProof/>
          <w:lang w:eastAsia="sl-SI"/>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133" w:name="_Ref459547449"/>
      <w:bookmarkStart w:id="134"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133"/>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134"/>
      <w:r w:rsidR="003D59D9">
        <w:fldChar w:fldCharType="end"/>
      </w:r>
    </w:p>
    <w:p w14:paraId="4F6686CF" w14:textId="36B4E451" w:rsidR="00666D82" w:rsidRDefault="00441166" w:rsidP="00666D82">
      <w:pPr>
        <w:pStyle w:val="Heading3"/>
      </w:pPr>
      <w:bookmarkStart w:id="135" w:name="_Toc459633484"/>
      <w:bookmarkStart w:id="136" w:name="_Toc459633956"/>
      <w:r>
        <w:t>Aktuatorji</w:t>
      </w:r>
      <w:bookmarkEnd w:id="135"/>
      <w:bookmarkEnd w:id="136"/>
    </w:p>
    <w:p w14:paraId="0FC0269C" w14:textId="3F9A3026" w:rsidR="00BD520E" w:rsidRDefault="009B3053" w:rsidP="00B23907">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commentRangeStart w:id="137"/>
      <w:r w:rsidR="00BD520E">
        <w:t>napetosti 12v</w:t>
      </w:r>
      <w:commentRangeEnd w:id="137"/>
      <w:r w:rsidR="003A51D7">
        <w:rPr>
          <w:rStyle w:val="CommentReference"/>
          <w:szCs w:val="20"/>
        </w:rPr>
        <w:commentReference w:id="137"/>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ins w:id="138" w:author="Doma" w:date="2016-08-22T21:09:00Z">
        <w:r w:rsidR="003A51D7">
          <w:t>j</w:t>
        </w:r>
      </w:ins>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eastAsia="sl-SI"/>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139" w:name="_Ref459547479"/>
      <w:bookmarkStart w:id="140"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139"/>
      <w:r>
        <w:t>: Rele kartica</w:t>
      </w:r>
      <w:bookmarkEnd w:id="140"/>
    </w:p>
    <w:p w14:paraId="54A7BAA3" w14:textId="41AFD66E" w:rsidR="00666D82" w:rsidRDefault="00666D82" w:rsidP="00666D82">
      <w:pPr>
        <w:pStyle w:val="Heading3"/>
      </w:pPr>
      <w:bookmarkStart w:id="141" w:name="_Toc459633485"/>
      <w:bookmarkStart w:id="142" w:name="_Toc459633957"/>
      <w:r>
        <w:lastRenderedPageBreak/>
        <w:t>Sestavljanje</w:t>
      </w:r>
      <w:bookmarkEnd w:id="141"/>
      <w:bookmarkEnd w:id="142"/>
    </w:p>
    <w:p w14:paraId="3365B2CF" w14:textId="193608E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12v napajalnik za LED trak in 3 </w:t>
      </w:r>
      <w:r w:rsidR="0052154D">
        <w:t>vtičnice</w:t>
      </w:r>
      <w:r w:rsidR="005A4860">
        <w:t xml:space="preserve"> za različne senzorje</w:t>
      </w:r>
      <w:ins w:id="143" w:author="Doma" w:date="2016-08-22T21:10:00Z">
        <w:r w:rsidR="003A51D7">
          <w:t>.</w:t>
        </w:r>
      </w:ins>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w:t>
      </w:r>
      <w:del w:id="144" w:author="Doma" w:date="2016-08-22T21:10:00Z">
        <w:r w:rsidR="00D57A71" w:rsidDel="003A51D7">
          <w:delText>.</w:delText>
        </w:r>
      </w:del>
      <w:r w:rsidR="00D57A71">
        <w:t xml:space="preserve"> </w:t>
      </w:r>
    </w:p>
    <w:p w14:paraId="58DB99B4" w14:textId="5F896D50" w:rsidR="00B820CB" w:rsidRDefault="00B820CB" w:rsidP="00812B9F">
      <w:pPr>
        <w:jc w:val="center"/>
      </w:pPr>
      <w:r>
        <w:rPr>
          <w:noProof/>
          <w:lang w:eastAsia="sl-SI"/>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145" w:name="_Ref459547583"/>
      <w:bookmarkStart w:id="146"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145"/>
      <w:r>
        <w:t xml:space="preserve">: </w:t>
      </w:r>
      <w:r w:rsidR="00D57A71">
        <w:t>Notranjost s</w:t>
      </w:r>
      <w:r>
        <w:t>istem</w:t>
      </w:r>
      <w:r w:rsidR="00D57A71">
        <w:t>a</w:t>
      </w:r>
      <w:r>
        <w:t xml:space="preserve"> pametne hiše</w:t>
      </w:r>
      <w:bookmarkEnd w:id="146"/>
    </w:p>
    <w:p w14:paraId="7956E12F" w14:textId="77777777" w:rsidR="00D57A71" w:rsidRDefault="00D57A71" w:rsidP="00D57A71"/>
    <w:p w14:paraId="0362CAA5" w14:textId="77777777" w:rsidR="00D57A71" w:rsidRDefault="00D57A71" w:rsidP="00D57A71">
      <w:pPr>
        <w:keepNext/>
        <w:jc w:val="center"/>
      </w:pPr>
      <w:r>
        <w:rPr>
          <w:noProof/>
          <w:lang w:eastAsia="sl-SI"/>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147" w:name="_Ref459558510"/>
      <w:bookmarkStart w:id="148" w:name="_Toc459561483"/>
      <w:r>
        <w:t xml:space="preserve">Slika </w:t>
      </w:r>
      <w:r>
        <w:fldChar w:fldCharType="begin"/>
      </w:r>
      <w:r>
        <w:instrText xml:space="preserve"> SEQ Slika \* ARABIC </w:instrText>
      </w:r>
      <w:r>
        <w:fldChar w:fldCharType="separate"/>
      </w:r>
      <w:r>
        <w:rPr>
          <w:noProof/>
        </w:rPr>
        <w:t>13</w:t>
      </w:r>
      <w:r>
        <w:fldChar w:fldCharType="end"/>
      </w:r>
      <w:bookmarkEnd w:id="147"/>
      <w:r>
        <w:t>: Sistem pametne hiše v ohišju</w:t>
      </w:r>
      <w:bookmarkEnd w:id="148"/>
    </w:p>
    <w:p w14:paraId="14E24229" w14:textId="50DBF77C" w:rsidR="004568FF" w:rsidRDefault="00D55D8D" w:rsidP="004568FF">
      <w:pPr>
        <w:pStyle w:val="Heading2"/>
      </w:pPr>
      <w:bookmarkStart w:id="149" w:name="_Toc459633486"/>
      <w:bookmarkStart w:id="150" w:name="_Toc459633958"/>
      <w:r>
        <w:lastRenderedPageBreak/>
        <w:t>Programska oprema na strani strežnika</w:t>
      </w:r>
      <w:bookmarkEnd w:id="149"/>
      <w:bookmarkEnd w:id="150"/>
    </w:p>
    <w:p w14:paraId="53DC4801" w14:textId="3CEAF9D7" w:rsidR="00E6250E" w:rsidRDefault="00823009" w:rsidP="00F97EC1">
      <w:r>
        <w:t xml:space="preserve">Na </w:t>
      </w:r>
      <w:proofErr w:type="spellStart"/>
      <w:r>
        <w:t>Raspberry</w:t>
      </w:r>
      <w:proofErr w:type="spellEnd"/>
      <w:r>
        <w:t xml:space="preserve"> </w:t>
      </w:r>
      <w:r w:rsidR="00E303AD">
        <w:t>P</w:t>
      </w:r>
      <w:r>
        <w:t xml:space="preserve">i smo namestili operacijski sistem </w:t>
      </w:r>
      <w:proofErr w:type="spellStart"/>
      <w:r>
        <w:t>R</w:t>
      </w:r>
      <w:r w:rsidRPr="00823009">
        <w:t>aspbian</w:t>
      </w:r>
      <w:proofErr w:type="spellEnd"/>
      <w:r w:rsidRPr="00823009">
        <w:t xml:space="preserve"> </w:t>
      </w:r>
      <w:proofErr w:type="spellStart"/>
      <w:r>
        <w:t>J</w:t>
      </w:r>
      <w:r w:rsidRPr="00823009">
        <w:t>essie</w:t>
      </w:r>
      <w:proofErr w:type="spellEnd"/>
      <w:r w:rsidRPr="00823009">
        <w:t xml:space="preserve"> lite</w:t>
      </w:r>
      <w:r>
        <w:t xml:space="preserve"> in programsko knjižnico za GPIO priključke imenovano </w:t>
      </w:r>
      <w:proofErr w:type="spellStart"/>
      <w:r w:rsidRPr="00823009">
        <w:t>WiringPi</w:t>
      </w:r>
      <w:proofErr w:type="spellEnd"/>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w:t>
      </w:r>
      <w:proofErr w:type="spellStart"/>
      <w:r w:rsidR="0045182F">
        <w:t>Nginx</w:t>
      </w:r>
      <w:proofErr w:type="spellEnd"/>
      <w:r w:rsidR="0045182F">
        <w:t xml:space="preserve"> in programski jezik PHP. </w:t>
      </w:r>
      <w:r w:rsidR="00E303AD">
        <w:t>Ker novejše različice operacijskega sistema, ki uporabljajo spletne storitve brez SSL certifikata</w:t>
      </w:r>
      <w:r w:rsidR="00660C5F">
        <w:t>,</w:t>
      </w:r>
      <w:r w:rsidR="00E303AD">
        <w:t xml:space="preserve"> </w:t>
      </w:r>
      <w:proofErr w:type="spellStart"/>
      <w:r w:rsidR="00660C5F">
        <w:t>iOS</w:t>
      </w:r>
      <w:proofErr w:type="spellEnd"/>
      <w:r w:rsidR="00660C5F">
        <w:t xml:space="preserve">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proofErr w:type="spellStart"/>
      <w:r w:rsidR="00493D75" w:rsidRPr="00493D75">
        <w:t>Let's</w:t>
      </w:r>
      <w:proofErr w:type="spellEnd"/>
      <w:r w:rsidR="00493D75" w:rsidRPr="00493D75">
        <w:t xml:space="preserve"> </w:t>
      </w:r>
      <w:proofErr w:type="spellStart"/>
      <w:r w:rsidR="00493D75" w:rsidRPr="00493D75">
        <w:t>Encrypt</w:t>
      </w:r>
      <w:proofErr w:type="spellEnd"/>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3CA2913" w:rsidR="00475AED" w:rsidRDefault="00EA57D5" w:rsidP="00CE669E">
      <w:r>
        <w:t xml:space="preserve">Ob zagonu mikroračunalnika je </w:t>
      </w:r>
      <w:r w:rsidR="00660C5F">
        <w:t xml:space="preserve">bilo </w:t>
      </w:r>
      <w:r>
        <w:t xml:space="preserve">potrebno najprej </w:t>
      </w:r>
      <w:proofErr w:type="spellStart"/>
      <w:r>
        <w:t>inicializirati</w:t>
      </w:r>
      <w:proofErr w:type="spellEnd"/>
      <w:r>
        <w:t xml:space="preserve"> izhodne GPIO priključke. To </w:t>
      </w:r>
      <w:r w:rsidR="00660C5F">
        <w:t>smo storili</w:t>
      </w:r>
      <w:r>
        <w:t xml:space="preserve"> </w:t>
      </w:r>
      <w:r w:rsidR="00E01763">
        <w:t>z</w:t>
      </w:r>
      <w:r>
        <w:t xml:space="preserve"> </w:t>
      </w:r>
      <w:proofErr w:type="spellStart"/>
      <w:r>
        <w:t>bin</w:t>
      </w:r>
      <w:proofErr w:type="spellEnd"/>
      <w:ins w:id="151" w:author="Doma" w:date="2016-08-22T21:11:00Z">
        <w:r w:rsidR="003A51D7">
          <w:t xml:space="preserve"> </w:t>
        </w:r>
      </w:ins>
      <w:r>
        <w:t>/</w:t>
      </w:r>
      <w:ins w:id="152" w:author="Doma" w:date="2016-08-22T21:11:00Z">
        <w:r w:rsidR="003A51D7">
          <w:t xml:space="preserve"> </w:t>
        </w:r>
      </w:ins>
      <w:proofErr w:type="spellStart"/>
      <w:r>
        <w:t>bash</w:t>
      </w:r>
      <w:proofErr w:type="spellEnd"/>
      <w:r>
        <w:t xml:space="preserve"> skripto. Ker ob zagonu vse sistemske spremenljivke še niso nastavljene, moramo za klic</w:t>
      </w:r>
      <w:r w:rsidR="00433EE3">
        <w:t xml:space="preserve"> ukaza </w:t>
      </w:r>
      <w:proofErr w:type="spellStart"/>
      <w:r w:rsidR="00433EE3" w:rsidRPr="0052154D">
        <w:rPr>
          <w:shd w:val="clear" w:color="auto" w:fill="D9D9D9" w:themeFill="background1" w:themeFillShade="D9"/>
        </w:rPr>
        <w:t>gpio</w:t>
      </w:r>
      <w:proofErr w:type="spellEnd"/>
      <w:r w:rsidR="00AB0F0B">
        <w:t xml:space="preserve"> </w:t>
      </w:r>
      <w:r w:rsidR="00433EE3">
        <w:t xml:space="preserve">uporabiti tudi celotno pot. Priključke najprej </w:t>
      </w:r>
      <w:proofErr w:type="spellStart"/>
      <w:r w:rsidR="00433EE3">
        <w:t>inicializiramo</w:t>
      </w:r>
      <w:proofErr w:type="spellEnd"/>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xml:space="preserve">, kar ni </w:t>
      </w:r>
      <w:proofErr w:type="spellStart"/>
      <w:r w:rsidR="003C7E21">
        <w:t>zaželjeno</w:t>
      </w:r>
      <w:proofErr w:type="spellEnd"/>
      <w:r w:rsidR="00277CDF">
        <w:t>.</w:t>
      </w:r>
      <w:r w:rsidR="0052458B">
        <w:t xml:space="preserve"> To storimo z opcijo </w:t>
      </w:r>
      <w:proofErr w:type="spellStart"/>
      <w:r w:rsidR="0052458B" w:rsidRPr="001776F7">
        <w:rPr>
          <w:shd w:val="clear" w:color="auto" w:fill="D9D9D9" w:themeFill="background1" w:themeFillShade="D9"/>
        </w:rPr>
        <w:t>write</w:t>
      </w:r>
      <w:proofErr w:type="spellEnd"/>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w:t>
      </w:r>
      <w:commentRangeStart w:id="153"/>
      <w:r w:rsidR="00277CDF">
        <w:t>vključi</w:t>
      </w:r>
      <w:commentRangeEnd w:id="153"/>
      <w:r w:rsidR="003A51D7">
        <w:rPr>
          <w:rStyle w:val="CommentReference"/>
          <w:szCs w:val="20"/>
        </w:rPr>
        <w:commentReference w:id="153"/>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bash</w:t>
      </w:r>
      <w:proofErr w:type="spellEnd"/>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roofErr w:type="spellStart"/>
      <w:r w:rsidRPr="00CE669E">
        <w:rPr>
          <w:color w:val="000000" w:themeColor="text1"/>
        </w:rPr>
        <w:t>usr</w:t>
      </w:r>
      <w:proofErr w:type="spellEnd"/>
      <w:r w:rsidRPr="00CE669E">
        <w:rPr>
          <w:color w:val="000000" w:themeColor="text1"/>
        </w:rPr>
        <w:t>/</w:t>
      </w:r>
      <w:proofErr w:type="spellStart"/>
      <w:r w:rsidRPr="00CE669E">
        <w:rPr>
          <w:color w:val="000000" w:themeColor="text1"/>
        </w:rPr>
        <w:t>local</w:t>
      </w:r>
      <w:proofErr w:type="spellEnd"/>
      <w:r w:rsidRPr="00CE669E">
        <w:rPr>
          <w:color w:val="000000" w:themeColor="text1"/>
        </w:rPr>
        <w:t>/</w:t>
      </w:r>
      <w:proofErr w:type="spellStart"/>
      <w:r w:rsidRPr="00CE669E">
        <w:rPr>
          <w:color w:val="000000" w:themeColor="text1"/>
        </w:rPr>
        <w:t>bin</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3 1</w:t>
      </w:r>
    </w:p>
    <w:p w14:paraId="36999610" w14:textId="77777777" w:rsidR="00EA57D5" w:rsidRDefault="00EA57D5" w:rsidP="00EA57D5"/>
    <w:p w14:paraId="3F2613DD" w14:textId="50A086B2" w:rsidR="00EA57D5" w:rsidRDefault="003C7E21" w:rsidP="00EA57D5">
      <w:r>
        <w:t>S</w:t>
      </w:r>
      <w:r w:rsidR="005A3058">
        <w:t>kripto poganja</w:t>
      </w:r>
      <w:r w:rsidR="00C02285">
        <w:t>mo s</w:t>
      </w:r>
      <w:r w:rsidR="005A3058">
        <w:t xml:space="preserve"> </w:t>
      </w:r>
      <w:commentRangeStart w:id="154"/>
      <w:r w:rsidR="005A3058">
        <w:t>skripta</w:t>
      </w:r>
      <w:commentRangeEnd w:id="154"/>
      <w:r w:rsidR="00F32B9A">
        <w:rPr>
          <w:rStyle w:val="CommentReference"/>
          <w:szCs w:val="20"/>
        </w:rPr>
        <w:commentReference w:id="154"/>
      </w:r>
      <w:r w:rsidR="005A3058">
        <w:t xml:space="preserve"> </w:t>
      </w:r>
      <w:r w:rsidR="00EA57D5" w:rsidRPr="005A3058">
        <w:rPr>
          <w:color w:val="000000" w:themeColor="text1"/>
        </w:rPr>
        <w:t>/</w:t>
      </w:r>
      <w:proofErr w:type="spellStart"/>
      <w:r w:rsidR="00EA57D5" w:rsidRPr="005A3058">
        <w:rPr>
          <w:color w:val="000000" w:themeColor="text1"/>
        </w:rPr>
        <w:t>etc</w:t>
      </w:r>
      <w:proofErr w:type="spellEnd"/>
      <w:r w:rsidR="00EA57D5" w:rsidRPr="005A3058">
        <w:rPr>
          <w:color w:val="000000" w:themeColor="text1"/>
        </w:rPr>
        <w:t>/</w:t>
      </w:r>
      <w:proofErr w:type="spellStart"/>
      <w:r w:rsidR="00EA57D5" w:rsidRPr="005A3058">
        <w:rPr>
          <w:color w:val="000000" w:themeColor="text1"/>
        </w:rPr>
        <w:t>rc.local</w:t>
      </w:r>
      <w:proofErr w:type="spellEnd"/>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w:t>
      </w:r>
      <w:proofErr w:type="spellStart"/>
      <w:r w:rsidRPr="00CE669E">
        <w:rPr>
          <w:color w:val="000000" w:themeColor="text1"/>
        </w:rPr>
        <w:t>php</w:t>
      </w:r>
      <w:proofErr w:type="spellEnd"/>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if</w:t>
      </w:r>
      <w:proofErr w:type="spellEnd"/>
      <w:r w:rsidRPr="00CE669E">
        <w:rPr>
          <w:color w:val="000000" w:themeColor="text1"/>
        </w:rPr>
        <w:t>($_POST['geslo'] == "</w:t>
      </w:r>
      <w:proofErr w:type="spellStart"/>
      <w:r w:rsidRPr="00CE669E">
        <w:rPr>
          <w:color w:val="000000" w:themeColor="text1"/>
        </w:rPr>
        <w:t>xxxxxxxxxxxxxxxxx</w:t>
      </w:r>
      <w:proofErr w:type="spellEnd"/>
      <w:r w:rsidRPr="00CE669E">
        <w:rPr>
          <w:color w:val="000000" w:themeColor="text1"/>
        </w:rPr>
        <w:t>"){</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 xml:space="preserve"> = </w:t>
      </w:r>
      <w:proofErr w:type="spellStart"/>
      <w:r w:rsidRPr="00CE669E">
        <w:rPr>
          <w:color w:val="000000" w:themeColor="text1"/>
        </w:rPr>
        <w:t>explode</w:t>
      </w:r>
      <w:proofErr w:type="spellEnd"/>
      <w:r w:rsidRPr="00CE669E">
        <w:rPr>
          <w:color w:val="000000" w:themeColor="text1"/>
        </w:rPr>
        <w:t>(',', $_POST['</w:t>
      </w:r>
      <w:proofErr w:type="spellStart"/>
      <w:r w:rsidRPr="00CE669E">
        <w:rPr>
          <w:color w:val="000000" w:themeColor="text1"/>
        </w:rPr>
        <w:t>pin</w:t>
      </w:r>
      <w:proofErr w:type="spellEnd"/>
      <w:r w:rsidRPr="00CE669E">
        <w:rPr>
          <w:color w:val="000000" w:themeColor="text1"/>
        </w:rPr>
        <w:t>']);</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for</w:t>
      </w:r>
      <w:proofErr w:type="spellEnd"/>
      <w:r w:rsidRPr="00CE669E">
        <w:rPr>
          <w:color w:val="000000" w:themeColor="text1"/>
        </w:rPr>
        <w:t>($i=0 ; $i&lt;</w:t>
      </w:r>
      <w:proofErr w:type="spellStart"/>
      <w:r w:rsidRPr="00CE669E">
        <w:rPr>
          <w:color w:val="000000" w:themeColor="text1"/>
        </w:rPr>
        <w:t>count</w:t>
      </w:r>
      <w:proofErr w:type="spellEnd"/>
      <w:r w:rsidRPr="00CE669E">
        <w:rPr>
          <w:color w:val="000000" w:themeColor="text1"/>
        </w:rPr>
        <w:t>($</w:t>
      </w:r>
      <w:proofErr w:type="spellStart"/>
      <w:r w:rsidRPr="00CE669E">
        <w:rPr>
          <w:color w:val="000000" w:themeColor="text1"/>
        </w:rPr>
        <w:t>pin</w:t>
      </w:r>
      <w:proofErr w:type="spellEnd"/>
      <w:r w:rsidRPr="00CE669E">
        <w:rPr>
          <w:color w:val="000000" w:themeColor="text1"/>
        </w:rPr>
        <w:t>)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w:t>
      </w:r>
      <w:proofErr w:type="spellStart"/>
      <w:r w:rsidRPr="00CE669E">
        <w:rPr>
          <w:color w:val="000000" w:themeColor="text1"/>
        </w:rPr>
        <w:t>is_numeric</w:t>
      </w:r>
      <w:proofErr w:type="spellEnd"/>
      <w:r w:rsidRPr="00CE669E">
        <w:rPr>
          <w:color w:val="000000" w:themeColor="text1"/>
        </w:rPr>
        <w:t>($</w:t>
      </w:r>
      <w:proofErr w:type="spellStart"/>
      <w:r w:rsidRPr="00CE669E">
        <w:rPr>
          <w:color w:val="000000" w:themeColor="text1"/>
        </w:rPr>
        <w:t>pin</w:t>
      </w:r>
      <w:proofErr w:type="spellEnd"/>
      <w:r w:rsidRPr="00CE669E">
        <w:rPr>
          <w:color w:val="000000" w:themeColor="text1"/>
        </w:rPr>
        <w:t>[$i])){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w:t>
      </w:r>
      <w:proofErr w:type="spellStart"/>
      <w:r w:rsidRPr="00CE669E">
        <w:rPr>
          <w:color w:val="000000" w:themeColor="text1"/>
        </w:rPr>
        <w:t>else</w:t>
      </w:r>
      <w:proofErr w:type="spellEnd"/>
      <w:r w:rsidRPr="00CE669E">
        <w:rPr>
          <w:color w:val="000000" w:themeColor="text1"/>
        </w:rPr>
        <w:t xml:space="preserve"> </w:t>
      </w:r>
      <w:proofErr w:type="spellStart"/>
      <w:r w:rsidRPr="00CE669E">
        <w:rPr>
          <w:color w:val="000000" w:themeColor="text1"/>
        </w:rPr>
        <w:t>if</w:t>
      </w:r>
      <w:proofErr w:type="spellEnd"/>
      <w:r w:rsidRPr="00CE669E">
        <w:rPr>
          <w:color w:val="000000" w:themeColor="text1"/>
        </w:rPr>
        <w:t>($_POST['on']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gpio</w:t>
      </w:r>
      <w:proofErr w:type="spellEnd"/>
      <w:r w:rsidRPr="00CE669E">
        <w:rPr>
          <w:color w:val="000000" w:themeColor="text1"/>
        </w:rPr>
        <w:t xml:space="preserve"> </w:t>
      </w:r>
      <w:proofErr w:type="spellStart"/>
      <w:r w:rsidRPr="00CE669E">
        <w:rPr>
          <w:color w:val="000000" w:themeColor="text1"/>
        </w:rPr>
        <w:t>write</w:t>
      </w:r>
      <w:proofErr w:type="spellEnd"/>
      <w:r w:rsidRPr="00CE669E">
        <w:rPr>
          <w:color w:val="000000" w:themeColor="text1"/>
        </w:rPr>
        <w:t xml:space="preserve"> ".$</w:t>
      </w:r>
      <w:proofErr w:type="spellStart"/>
      <w:r w:rsidRPr="00CE669E">
        <w:rPr>
          <w:color w:val="000000" w:themeColor="text1"/>
        </w:rPr>
        <w:t>pin</w:t>
      </w:r>
      <w:proofErr w:type="spellEnd"/>
      <w:r w:rsidRPr="00CE669E">
        <w:rPr>
          <w:color w:val="000000" w:themeColor="text1"/>
        </w:rPr>
        <w:t>[$i]."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proofErr w:type="spellStart"/>
      <w:r w:rsidRPr="00715BD8">
        <w:rPr>
          <w:color w:val="000000" w:themeColor="text1"/>
          <w:shd w:val="clear" w:color="auto" w:fill="D9D9D9" w:themeFill="background1" w:themeFillShade="D9"/>
        </w:rPr>
        <w:t>exec</w:t>
      </w:r>
      <w:proofErr w:type="spellEnd"/>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proofErr w:type="spellStart"/>
      <w:r w:rsidR="00491650" w:rsidRPr="00715BD8">
        <w:rPr>
          <w:color w:val="000000" w:themeColor="text1"/>
          <w:shd w:val="clear" w:color="auto" w:fill="D9D9D9" w:themeFill="background1" w:themeFillShade="D9"/>
        </w:rPr>
        <w:t>gpio</w:t>
      </w:r>
      <w:proofErr w:type="spellEnd"/>
      <w:r w:rsidR="00983D20" w:rsidRPr="00CE669E">
        <w:rPr>
          <w:color w:val="000000" w:themeColor="text1"/>
          <w:shd w:val="clear" w:color="auto" w:fill="FFFFFF" w:themeFill="background1"/>
        </w:rPr>
        <w:t xml:space="preserve"> </w:t>
      </w:r>
      <w:r w:rsidR="00491650">
        <w:t xml:space="preserve">programske knjižnice </w:t>
      </w:r>
      <w:proofErr w:type="spellStart"/>
      <w:r w:rsidR="00491650" w:rsidRPr="00491650">
        <w:t>Wiring</w:t>
      </w:r>
      <w:proofErr w:type="spellEnd"/>
      <w:r w:rsidR="00491650" w:rsidRPr="00491650">
        <w:t xml:space="preserve">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w:t>
      </w:r>
      <w:proofErr w:type="spellStart"/>
      <w:r w:rsidR="007468CB" w:rsidRPr="00715BD8">
        <w:rPr>
          <w:color w:val="000000" w:themeColor="text1"/>
          <w:shd w:val="clear" w:color="auto" w:fill="D9D9D9" w:themeFill="background1" w:themeFillShade="D9"/>
        </w:rPr>
        <w:t>sys</w:t>
      </w:r>
      <w:proofErr w:type="spellEnd"/>
      <w:r w:rsidR="007468CB" w:rsidRPr="00715BD8">
        <w:rPr>
          <w:color w:val="000000" w:themeColor="text1"/>
          <w:shd w:val="clear" w:color="auto" w:fill="D9D9D9" w:themeFill="background1" w:themeFillShade="D9"/>
        </w:rPr>
        <w:t>/bus/w1/</w:t>
      </w:r>
      <w:proofErr w:type="spellStart"/>
      <w:r w:rsidR="007468CB" w:rsidRPr="00715BD8">
        <w:rPr>
          <w:color w:val="000000" w:themeColor="text1"/>
          <w:shd w:val="clear" w:color="auto" w:fill="D9D9D9" w:themeFill="background1" w:themeFillShade="D9"/>
        </w:rPr>
        <w:t>devices</w:t>
      </w:r>
      <w:proofErr w:type="spellEnd"/>
      <w:r w:rsidR="007468CB" w:rsidRPr="00715BD8">
        <w:rPr>
          <w:color w:val="000000" w:themeColor="text1"/>
          <w:shd w:val="clear" w:color="auto" w:fill="D9D9D9" w:themeFill="background1" w:themeFillShade="D9"/>
        </w:rPr>
        <w:t>/28-0315040b1cff/w1_slave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aa</w:t>
      </w:r>
      <w:proofErr w:type="spellEnd"/>
      <w:r w:rsidRPr="00CE669E">
        <w:rPr>
          <w:color w:val="000000" w:themeColor="text1"/>
        </w:rPr>
        <w:t xml:space="preserve"> 01 55 00 7f </w:t>
      </w:r>
      <w:proofErr w:type="spellStart"/>
      <w:r w:rsidRPr="00CE669E">
        <w:rPr>
          <w:color w:val="000000" w:themeColor="text1"/>
        </w:rPr>
        <w:t>ff</w:t>
      </w:r>
      <w:proofErr w:type="spellEnd"/>
      <w:r w:rsidRPr="00CE669E">
        <w:rPr>
          <w:color w:val="000000" w:themeColor="text1"/>
        </w:rPr>
        <w:t xml:space="preserve"> 0c 10 5e : </w:t>
      </w:r>
      <w:proofErr w:type="spellStart"/>
      <w:r w:rsidRPr="00CE669E">
        <w:rPr>
          <w:color w:val="000000" w:themeColor="text1"/>
        </w:rPr>
        <w:t>crc</w:t>
      </w:r>
      <w:proofErr w:type="spellEnd"/>
      <w:r w:rsidRPr="00CE669E">
        <w:rPr>
          <w:color w:val="000000" w:themeColor="text1"/>
        </w:rPr>
        <w:t>=5e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aa</w:t>
      </w:r>
      <w:proofErr w:type="spellEnd"/>
      <w:r w:rsidRPr="00CE669E">
        <w:rPr>
          <w:color w:val="000000" w:themeColor="text1"/>
        </w:rPr>
        <w:t xml:space="preserve"> 01 55 00 7f </w:t>
      </w:r>
      <w:proofErr w:type="spellStart"/>
      <w:r w:rsidRPr="00CE669E">
        <w:rPr>
          <w:color w:val="000000" w:themeColor="text1"/>
        </w:rPr>
        <w:t>ff</w:t>
      </w:r>
      <w:proofErr w:type="spellEnd"/>
      <w:r w:rsidRPr="00CE669E">
        <w:rPr>
          <w:color w:val="000000" w:themeColor="text1"/>
        </w:rPr>
        <w:t xml:space="preserve">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proofErr w:type="spellStart"/>
      <w:r w:rsidR="001631CC" w:rsidRPr="00715BD8">
        <w:rPr>
          <w:shd w:val="clear" w:color="auto" w:fill="D9D9D9" w:themeFill="background1" w:themeFillShade="D9"/>
        </w:rPr>
        <w:t>cat</w:t>
      </w:r>
      <w:proofErr w:type="spellEnd"/>
      <w:r w:rsidR="001631CC">
        <w:t xml:space="preserve">. S funkcijo </w:t>
      </w:r>
      <w:proofErr w:type="spellStart"/>
      <w:r w:rsidR="001631CC" w:rsidRPr="00715BD8">
        <w:rPr>
          <w:shd w:val="clear" w:color="auto" w:fill="D9D9D9" w:themeFill="background1" w:themeFillShade="D9"/>
        </w:rPr>
        <w:t>explode</w:t>
      </w:r>
      <w:proofErr w:type="spellEnd"/>
      <w:r w:rsidR="001631CC">
        <w:t xml:space="preserve"> in </w:t>
      </w:r>
      <w:proofErr w:type="spellStart"/>
      <w:r w:rsidR="001631CC" w:rsidRPr="00715BD8">
        <w:rPr>
          <w:shd w:val="clear" w:color="auto" w:fill="D9D9D9" w:themeFill="background1" w:themeFillShade="D9"/>
        </w:rPr>
        <w:t>number_format</w:t>
      </w:r>
      <w:proofErr w:type="spellEnd"/>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w:t>
      </w:r>
      <w:proofErr w:type="spellStart"/>
      <w:r w:rsidRPr="00CE669E">
        <w:rPr>
          <w:color w:val="000000" w:themeColor="text1"/>
        </w:rPr>
        <w:t>php</w:t>
      </w:r>
      <w:proofErr w:type="spellEnd"/>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$s = </w:t>
      </w:r>
      <w:proofErr w:type="spellStart"/>
      <w:r w:rsidRPr="00CE669E">
        <w:rPr>
          <w:color w:val="000000" w:themeColor="text1"/>
        </w:rPr>
        <w:t>exec</w:t>
      </w:r>
      <w:proofErr w:type="spellEnd"/>
      <w:r w:rsidRPr="00CE669E">
        <w:rPr>
          <w:color w:val="000000" w:themeColor="text1"/>
        </w:rPr>
        <w:t>("</w:t>
      </w:r>
      <w:proofErr w:type="spellStart"/>
      <w:r w:rsidRPr="00CE669E">
        <w:rPr>
          <w:color w:val="000000" w:themeColor="text1"/>
        </w:rPr>
        <w:t>cat</w:t>
      </w:r>
      <w:proofErr w:type="spellEnd"/>
      <w:r w:rsidRPr="00CE669E">
        <w:rPr>
          <w:color w:val="000000" w:themeColor="text1"/>
        </w:rPr>
        <w:t xml:space="preserve"> /</w:t>
      </w:r>
      <w:proofErr w:type="spellStart"/>
      <w:r w:rsidRPr="00CE669E">
        <w:rPr>
          <w:color w:val="000000" w:themeColor="text1"/>
        </w:rPr>
        <w:t>sys</w:t>
      </w:r>
      <w:proofErr w:type="spellEnd"/>
      <w:r w:rsidRPr="00CE669E">
        <w:rPr>
          <w:color w:val="000000" w:themeColor="text1"/>
        </w:rPr>
        <w:t>/bus/w1/</w:t>
      </w:r>
      <w:proofErr w:type="spellStart"/>
      <w:r w:rsidRPr="00CE669E">
        <w:rPr>
          <w:color w:val="000000" w:themeColor="text1"/>
        </w:rPr>
        <w:t>devices</w:t>
      </w:r>
      <w:proofErr w:type="spellEnd"/>
      <w:r w:rsidRPr="00CE669E">
        <w:rPr>
          <w:color w:val="000000" w:themeColor="text1"/>
        </w:rPr>
        <w:t>/28-0315040b1cff/w1_slave");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$polje = </w:t>
      </w:r>
      <w:proofErr w:type="spellStart"/>
      <w:r w:rsidRPr="00CE669E">
        <w:rPr>
          <w:color w:val="000000" w:themeColor="text1"/>
        </w:rPr>
        <w:t>explode</w:t>
      </w:r>
      <w:proofErr w:type="spellEnd"/>
      <w:r w:rsidRPr="00CE669E">
        <w:rPr>
          <w:color w:val="000000" w:themeColor="text1"/>
        </w:rPr>
        <w:t>("t=",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proofErr w:type="spellStart"/>
      <w:r w:rsidRPr="00CE669E">
        <w:rPr>
          <w:color w:val="000000" w:themeColor="text1"/>
        </w:rPr>
        <w:t>echo</w:t>
      </w:r>
      <w:proofErr w:type="spellEnd"/>
      <w:r w:rsidRPr="00CE669E">
        <w:rPr>
          <w:color w:val="000000" w:themeColor="text1"/>
        </w:rPr>
        <w:t xml:space="preserve"> </w:t>
      </w:r>
      <w:proofErr w:type="spellStart"/>
      <w:r w:rsidRPr="00CE669E">
        <w:rPr>
          <w:color w:val="000000" w:themeColor="text1"/>
        </w:rPr>
        <w:t>number_format</w:t>
      </w:r>
      <w:proofErr w:type="spellEnd"/>
      <w:r w:rsidRPr="00CE669E">
        <w:rPr>
          <w:color w:val="000000" w:themeColor="text1"/>
        </w:rPr>
        <w:t>($polje[1]/1000, 3);</w:t>
      </w:r>
    </w:p>
    <w:p w14:paraId="0CE4B50B" w14:textId="10611796" w:rsidR="00DD54F6" w:rsidRDefault="00DF47E0" w:rsidP="00DD54F6">
      <w:pPr>
        <w:pStyle w:val="Heading2"/>
      </w:pPr>
      <w:bookmarkStart w:id="155" w:name="_Toc459633487"/>
      <w:bookmarkStart w:id="156" w:name="_Toc459633959"/>
      <w:r>
        <w:lastRenderedPageBreak/>
        <w:t xml:space="preserve">Razvoj </w:t>
      </w:r>
      <w:r w:rsidR="00CC766B">
        <w:t>mobilne</w:t>
      </w:r>
      <w:r w:rsidR="00DD54F6">
        <w:t xml:space="preserve"> aplikacij</w:t>
      </w:r>
      <w:r>
        <w:t>e</w:t>
      </w:r>
      <w:bookmarkEnd w:id="155"/>
      <w:bookmarkEnd w:id="156"/>
    </w:p>
    <w:p w14:paraId="52B2B9B8" w14:textId="45DDC378" w:rsidR="004608CF" w:rsidRDefault="00DD54F6" w:rsidP="00DD54F6">
      <w:r>
        <w:t xml:space="preserve">Aplikacijo smo razvili za Applovo mobilno platformo </w:t>
      </w:r>
      <w:proofErr w:type="spellStart"/>
      <w:r>
        <w:t>iOS</w:t>
      </w:r>
      <w:proofErr w:type="spellEnd"/>
      <w:r>
        <w:t xml:space="preserve">. </w:t>
      </w:r>
      <w:r w:rsidR="00185ECF">
        <w:t xml:space="preserve">Namestimo jo lahko na mobilni telefon </w:t>
      </w:r>
      <w:proofErr w:type="spellStart"/>
      <w:r w:rsidR="00185ECF">
        <w:t>iPhone</w:t>
      </w:r>
      <w:proofErr w:type="spellEnd"/>
      <w:r w:rsidR="00185ECF">
        <w:t xml:space="preserve">, tablične računalnik </w:t>
      </w:r>
      <w:proofErr w:type="spellStart"/>
      <w:r w:rsidR="00185ECF">
        <w:t>iPad</w:t>
      </w:r>
      <w:proofErr w:type="spellEnd"/>
      <w:r w:rsidR="00185ECF">
        <w:t xml:space="preserve"> in na </w:t>
      </w:r>
      <w:proofErr w:type="spellStart"/>
      <w:r w:rsidR="00185ECF">
        <w:t>iPod</w:t>
      </w:r>
      <w:proofErr w:type="spellEnd"/>
      <w:r w:rsidR="00185ECF">
        <w:t xml:space="preserve"> </w:t>
      </w:r>
      <w:proofErr w:type="spellStart"/>
      <w:r w:rsidR="00185ECF">
        <w:t>touch</w:t>
      </w:r>
      <w:proofErr w:type="spellEnd"/>
      <w:r w:rsidR="00185ECF">
        <w:t xml:space="preserve">. Razvoj je potekal v </w:t>
      </w:r>
      <w:r w:rsidR="002546A8">
        <w:t>razvojne okolju</w:t>
      </w:r>
      <w:r w:rsidR="00A352CD">
        <w:t xml:space="preserve"> </w:t>
      </w:r>
      <w:proofErr w:type="spellStart"/>
      <w:r w:rsidR="00185ECF">
        <w:t>Xcode</w:t>
      </w:r>
      <w:proofErr w:type="spellEnd"/>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w:t>
      </w:r>
      <w:proofErr w:type="spellStart"/>
      <w:r w:rsidR="0056175A">
        <w:t>CocoaPods</w:t>
      </w:r>
      <w:proofErr w:type="spellEnd"/>
      <w:r w:rsidR="0056175A">
        <w:t xml:space="preserve"> vključili knjižnico </w:t>
      </w:r>
      <w:proofErr w:type="spellStart"/>
      <w:r w:rsidR="0056175A">
        <w:t>Alamofire</w:t>
      </w:r>
      <w:proofErr w:type="spellEnd"/>
      <w:r w:rsidR="0056175A">
        <w:t xml:space="preserve">. Za hiter dostop </w:t>
      </w:r>
      <w:r w:rsidR="00A352CD">
        <w:t xml:space="preserve">do osnovnih akcij </w:t>
      </w:r>
      <w:r w:rsidR="0056175A">
        <w:t xml:space="preserve">smo razvili tudi </w:t>
      </w:r>
      <w:proofErr w:type="spellStart"/>
      <w:r w:rsidR="0056175A">
        <w:t>Today</w:t>
      </w:r>
      <w:proofErr w:type="spellEnd"/>
      <w:r w:rsidR="0056175A">
        <w:t xml:space="preserve"> </w:t>
      </w:r>
      <w:proofErr w:type="spellStart"/>
      <w:r w:rsidR="0056175A">
        <w:t>extension</w:t>
      </w:r>
      <w:proofErr w:type="spellEnd"/>
      <w:r w:rsidR="0056175A">
        <w:t xml:space="preserve">,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xml:space="preserve">. Aplikacija se s pomočjo </w:t>
      </w:r>
      <w:proofErr w:type="spellStart"/>
      <w:r w:rsidR="004608CF">
        <w:t>iBeacon</w:t>
      </w:r>
      <w:proofErr w:type="spellEnd"/>
      <w:r w:rsidR="004608CF">
        <w:t xml:space="preserve"> tehnologije zaveda lokacije in lahko proži akcije, kot je vklop in izklop luči. Za</w:t>
      </w:r>
      <w:r w:rsidR="00BA5858">
        <w:t xml:space="preserve"> nadzor verzij smo uporabili </w:t>
      </w:r>
      <w:proofErr w:type="spellStart"/>
      <w:r w:rsidR="00BA5858">
        <w:t>Git</w:t>
      </w:r>
      <w:proofErr w:type="spellEnd"/>
      <w:r w:rsidR="004608CF">
        <w:t xml:space="preserve"> in ponudnika </w:t>
      </w:r>
      <w:del w:id="157" w:author="Doma" w:date="2016-08-22T21:17:00Z">
        <w:r w:rsidR="004608CF" w:rsidDel="00F32B9A">
          <w:delText>github</w:delText>
        </w:r>
      </w:del>
      <w:proofErr w:type="spellStart"/>
      <w:ins w:id="158" w:author="Doma" w:date="2016-08-22T21:17:00Z">
        <w:r w:rsidR="00F32B9A">
          <w:t>G</w:t>
        </w:r>
        <w:r w:rsidR="00F32B9A">
          <w:t>it</w:t>
        </w:r>
        <w:r w:rsidR="00F32B9A">
          <w:t>H</w:t>
        </w:r>
        <w:r w:rsidR="00F32B9A">
          <w:t>ub</w:t>
        </w:r>
      </w:ins>
      <w:proofErr w:type="spellEnd"/>
      <w:r w:rsidR="004608CF">
        <w:t xml:space="preserve">. </w:t>
      </w:r>
    </w:p>
    <w:p w14:paraId="767DE39C" w14:textId="77777777" w:rsidR="00F7520C" w:rsidRDefault="00F7520C" w:rsidP="00F7520C">
      <w:pPr>
        <w:pStyle w:val="Heading3"/>
      </w:pPr>
      <w:bookmarkStart w:id="159" w:name="_Toc459633488"/>
      <w:bookmarkStart w:id="160" w:name="_Toc459633960"/>
      <w:r>
        <w:t xml:space="preserve">Nadzor </w:t>
      </w:r>
      <w:r w:rsidRPr="003C7466">
        <w:t>različic</w:t>
      </w:r>
      <w:bookmarkEnd w:id="159"/>
      <w:bookmarkEnd w:id="160"/>
    </w:p>
    <w:p w14:paraId="5691C5D1" w14:textId="711CF75B" w:rsidR="00F7520C" w:rsidRDefault="00F7520C" w:rsidP="00F7520C">
      <w:r w:rsidRPr="003C7466">
        <w:t xml:space="preserve">Nadzor različic je sistem, ki </w:t>
      </w:r>
      <w:r w:rsidR="003C7E21">
        <w:t xml:space="preserve">sproti </w:t>
      </w:r>
      <w:r w:rsidRPr="003C7466">
        <w:t xml:space="preserve">zapisuje </w:t>
      </w:r>
      <w:commentRangeStart w:id="161"/>
      <w:r w:rsidRPr="003C7466">
        <w:t xml:space="preserve">spremembe </w:t>
      </w:r>
      <w:commentRangeEnd w:id="161"/>
      <w:r w:rsidR="00F32B9A">
        <w:rPr>
          <w:rStyle w:val="CommentReference"/>
          <w:szCs w:val="20"/>
        </w:rPr>
        <w:commentReference w:id="161"/>
      </w:r>
      <w:r w:rsidRPr="003C7466">
        <w:t>v datoteko ali skupek datotek</w:t>
      </w:r>
      <w:del w:id="162" w:author="Doma" w:date="2016-08-22T21:18:00Z">
        <w:r w:rsidRPr="003C7466" w:rsidDel="00F32B9A">
          <w:delText xml:space="preserve"> </w:delText>
        </w:r>
      </w:del>
      <w:r w:rsidRPr="003C7466">
        <w:t xml:space="preserve">, da lahko kasneje prikliče določeno različico. </w:t>
      </w:r>
      <w:r>
        <w:t xml:space="preserve">Uporabimo ga lahko za poljubne tipe datotek, še posebej pa je primeren za nadzor verzij programske kode. Ločimo dve kategoriji sistemov za nadzor različic in sicer centralizirane, kot je </w:t>
      </w:r>
      <w:proofErr w:type="spellStart"/>
      <w:r w:rsidRPr="009F65B0">
        <w:t>Subversion</w:t>
      </w:r>
      <w:proofErr w:type="spellEnd"/>
      <w:r>
        <w:t xml:space="preserve"> in CSV</w:t>
      </w:r>
      <w:ins w:id="163" w:author="Doma" w:date="2016-08-22T21:20:00Z">
        <w:r w:rsidR="00F32B9A">
          <w:t>,</w:t>
        </w:r>
      </w:ins>
      <w:r>
        <w:t xml:space="preserve"> </w:t>
      </w:r>
      <w:del w:id="164" w:author="Doma" w:date="2016-08-22T21:19:00Z">
        <w:r w:rsidDel="00F32B9A">
          <w:delText xml:space="preserve">in </w:delText>
        </w:r>
      </w:del>
      <w:ins w:id="165" w:author="Doma" w:date="2016-08-22T21:19:00Z">
        <w:r w:rsidR="00F32B9A">
          <w:t>ter</w:t>
        </w:r>
        <w:r w:rsidR="00F32B9A">
          <w:t xml:space="preserve"> </w:t>
        </w:r>
      </w:ins>
      <w:r>
        <w:t xml:space="preserve">distribuirane, kot </w:t>
      </w:r>
      <w:ins w:id="166" w:author="Doma" w:date="2016-08-22T21:19:00Z">
        <w:r w:rsidR="00F32B9A">
          <w:t xml:space="preserve">je </w:t>
        </w:r>
      </w:ins>
      <w:proofErr w:type="spellStart"/>
      <w:r>
        <w:t>G</w:t>
      </w:r>
      <w:ins w:id="167" w:author="Doma" w:date="2016-08-22T21:19:00Z">
        <w:r w:rsidR="00F32B9A">
          <w:t>it</w:t>
        </w:r>
      </w:ins>
      <w:proofErr w:type="spellEnd"/>
      <w:del w:id="168" w:author="Doma" w:date="2016-08-22T21:19:00Z">
        <w:r w:rsidDel="00F32B9A">
          <w:delText>IT</w:delText>
        </w:r>
      </w:del>
      <w:r>
        <w:t xml:space="preserve">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proofErr w:type="spellStart"/>
      <w:r>
        <w:rPr>
          <w:b/>
        </w:rPr>
        <w:t>Git</w:t>
      </w:r>
      <w:proofErr w:type="spellEnd"/>
    </w:p>
    <w:p w14:paraId="12B52DE9" w14:textId="5EFFF978" w:rsidR="00F7520C" w:rsidRDefault="00A44CFD" w:rsidP="00DD54F6">
      <w:proofErr w:type="spellStart"/>
      <w:r>
        <w:t>Git</w:t>
      </w:r>
      <w:proofErr w:type="spellEnd"/>
      <w:r w:rsidR="00F7520C">
        <w:t xml:space="preserve"> je nastal kot odgovor na spremembe pri licenciranju orodja za nadzor verzij </w:t>
      </w:r>
      <w:proofErr w:type="spellStart"/>
      <w:r w:rsidR="00F7520C" w:rsidRPr="009F65B0">
        <w:t>BitKeeper</w:t>
      </w:r>
      <w:proofErr w:type="spellEnd"/>
      <w:ins w:id="169" w:author="Doma" w:date="2016-08-22T21:21:00Z">
        <w:r w:rsidR="00F32B9A">
          <w:t xml:space="preserve">, ki je </w:t>
        </w:r>
      </w:ins>
      <w:del w:id="170" w:author="Doma" w:date="2016-08-22T21:21:00Z">
        <w:r w:rsidR="00F7520C" w:rsidDel="00F32B9A">
          <w:delText xml:space="preserve"> (</w:delText>
        </w:r>
      </w:del>
      <w:r w:rsidR="00F7520C">
        <w:t xml:space="preserve">postal </w:t>
      </w:r>
      <w:del w:id="171" w:author="Doma" w:date="2016-08-22T21:21:00Z">
        <w:r w:rsidR="00F7520C" w:rsidDel="00F32B9A">
          <w:delText xml:space="preserve">je </w:delText>
        </w:r>
      </w:del>
      <w:r w:rsidR="00F7520C">
        <w:t>plačljiv</w:t>
      </w:r>
      <w:del w:id="172" w:author="Doma" w:date="2016-08-22T21:21:00Z">
        <w:r w:rsidR="00F7520C" w:rsidDel="00F32B9A">
          <w:delText>)</w:delText>
        </w:r>
      </w:del>
      <w:r w:rsidR="00F7520C">
        <w:t xml:space="preserve">. Razvoj je </w:t>
      </w:r>
      <w:r w:rsidR="00383C27">
        <w:t>pri</w:t>
      </w:r>
      <w:r w:rsidR="00F7520C">
        <w:t xml:space="preserve">čela razvijalska skupnost Linux, največ </w:t>
      </w:r>
      <w:r w:rsidR="00383C27">
        <w:t xml:space="preserve">je </w:t>
      </w:r>
      <w:r w:rsidR="00F7520C">
        <w:t xml:space="preserve">k razvoju ideje pripomogel ustvarjalec Linux-a </w:t>
      </w:r>
      <w:proofErr w:type="spellStart"/>
      <w:r w:rsidR="00F7520C">
        <w:t>Linus</w:t>
      </w:r>
      <w:proofErr w:type="spellEnd"/>
      <w:r w:rsidR="00F7520C" w:rsidRPr="003C6832">
        <w:t xml:space="preserve"> </w:t>
      </w:r>
      <w:proofErr w:type="spellStart"/>
      <w:r w:rsidR="00F7520C" w:rsidRPr="003C6832">
        <w:t>Torvalds</w:t>
      </w:r>
      <w:proofErr w:type="spellEnd"/>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w:t>
      </w:r>
      <w:del w:id="173" w:author="Doma" w:date="2016-08-22T21:22:00Z">
        <w:r w:rsidR="00F7520C" w:rsidDel="00F32B9A">
          <w:delText>,</w:delText>
        </w:r>
      </w:del>
      <w:r w:rsidR="00F7520C">
        <w:t xml:space="preserve"> kot so </w:t>
      </w:r>
      <w:proofErr w:type="spellStart"/>
      <w:r w:rsidR="00F7520C">
        <w:t>Eclipse</w:t>
      </w:r>
      <w:proofErr w:type="spellEnd"/>
      <w:r w:rsidR="00F7520C">
        <w:t xml:space="preserve">, </w:t>
      </w:r>
      <w:proofErr w:type="spellStart"/>
      <w:r w:rsidR="00F7520C">
        <w:t>Netbeans</w:t>
      </w:r>
      <w:proofErr w:type="spellEnd"/>
      <w:r w:rsidR="00F7520C">
        <w:t xml:space="preserve"> in </w:t>
      </w:r>
      <w:proofErr w:type="spellStart"/>
      <w:r w:rsidR="00F7520C">
        <w:t>Xcode</w:t>
      </w:r>
      <w:proofErr w:type="spellEnd"/>
      <w:r w:rsidR="00F7520C">
        <w:t xml:space="preserve">. Obstajajo pa tudi programi namenjeni izključno </w:t>
      </w:r>
      <w:del w:id="174" w:author="Doma" w:date="2016-08-22T21:22:00Z">
        <w:r w:rsidR="00F7520C" w:rsidDel="00F32B9A">
          <w:delText xml:space="preserve">za </w:delText>
        </w:r>
      </w:del>
      <w:r w:rsidR="00F7520C">
        <w:t>nadzor</w:t>
      </w:r>
      <w:ins w:id="175" w:author="Doma" w:date="2016-08-22T21:22:00Z">
        <w:r w:rsidR="00F32B9A">
          <w:t>u</w:t>
        </w:r>
      </w:ins>
      <w:r w:rsidR="00F7520C">
        <w:t xml:space="preserve"> nad različicami, kot je </w:t>
      </w:r>
      <w:commentRangeStart w:id="176"/>
      <w:r w:rsidR="00F7520C">
        <w:t xml:space="preserve">ukaz </w:t>
      </w:r>
      <w:proofErr w:type="spellStart"/>
      <w:r w:rsidR="00F7520C">
        <w:t>git</w:t>
      </w:r>
      <w:proofErr w:type="spellEnd"/>
      <w:r w:rsidR="00F7520C">
        <w:t xml:space="preserve"> v konzoli </w:t>
      </w:r>
      <w:commentRangeEnd w:id="176"/>
      <w:r w:rsidR="00F32B9A">
        <w:rPr>
          <w:rStyle w:val="CommentReference"/>
          <w:szCs w:val="20"/>
        </w:rPr>
        <w:commentReference w:id="176"/>
      </w:r>
      <w:r w:rsidR="00F7520C">
        <w:t xml:space="preserve">ali pa grafični </w:t>
      </w:r>
      <w:proofErr w:type="spellStart"/>
      <w:r w:rsidR="00F7520C">
        <w:t>SourceTree</w:t>
      </w:r>
      <w:proofErr w:type="spellEnd"/>
      <w:r w:rsidR="00F7520C">
        <w:t>.</w:t>
      </w:r>
      <w:r>
        <w:t xml:space="preserve"> Kot Linux je </w:t>
      </w:r>
      <w:proofErr w:type="spellStart"/>
      <w:r>
        <w:t>Git</w:t>
      </w:r>
      <w:proofErr w:type="spellEnd"/>
      <w:r>
        <w:t xml:space="preserve"> licenciran z GPL licenco verzije 2.</w:t>
      </w:r>
    </w:p>
    <w:p w14:paraId="04F8F7AA" w14:textId="77777777" w:rsidR="007C131F" w:rsidRDefault="007C131F" w:rsidP="00DD54F6"/>
    <w:p w14:paraId="3660539A" w14:textId="03D1A1D6" w:rsidR="007C131F" w:rsidRDefault="007C131F" w:rsidP="00DD54F6">
      <w:proofErr w:type="spellStart"/>
      <w:r w:rsidRPr="007C131F">
        <w:t>Git</w:t>
      </w:r>
      <w:proofErr w:type="spellEnd"/>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w:t>
      </w:r>
      <w:proofErr w:type="spellStart"/>
      <w:r>
        <w:t>Git</w:t>
      </w:r>
      <w:proofErr w:type="spellEnd"/>
      <w:r>
        <w:t xml:space="preserve">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w:t>
      </w:r>
      <w:proofErr w:type="spellStart"/>
      <w:r w:rsidRPr="007C131F">
        <w:t>Git</w:t>
      </w:r>
      <w:proofErr w:type="spellEnd"/>
      <w:r w:rsidRPr="007C131F">
        <w:t xml:space="preserve"> ne shrani ponovno</w:t>
      </w:r>
      <w:r w:rsidR="00383C27">
        <w:t xml:space="preserve"> in s tem ohranja učinkovitost</w:t>
      </w:r>
      <w:del w:id="177" w:author="Doma" w:date="2016-08-22T21:24:00Z">
        <w:r w:rsidR="00383C27" w:rsidDel="00A33495">
          <w:delText>.</w:delText>
        </w:r>
      </w:del>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w:t>
      </w:r>
      <w:proofErr w:type="spellStart"/>
      <w:r w:rsidRPr="007C131F">
        <w:t>Git</w:t>
      </w:r>
      <w:proofErr w:type="spellEnd"/>
      <w:r w:rsidRPr="007C131F">
        <w:t xml:space="preserve">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43FA568C" w:rsidR="00604DD6" w:rsidRDefault="00604DD6" w:rsidP="00DD54F6">
      <w:r w:rsidRPr="00604DD6">
        <w:t xml:space="preserve">Večina operacij v </w:t>
      </w:r>
      <w:proofErr w:type="spellStart"/>
      <w:r w:rsidRPr="00604DD6">
        <w:t>Git</w:t>
      </w:r>
      <w:proofErr w:type="spellEnd"/>
      <w:r w:rsidRPr="00604DD6">
        <w:t xml:space="preserve">-u potrebuje za delovanje </w:t>
      </w:r>
      <w:r w:rsidR="00387AC0">
        <w:t>le</w:t>
      </w:r>
      <w:r w:rsidRPr="00604DD6">
        <w:t xml:space="preserve"> lokalne datoteke in vire</w:t>
      </w:r>
      <w:ins w:id="178" w:author="Doma" w:date="2016-08-22T21:24:00Z">
        <w:r w:rsidR="00A33495">
          <w:t>;</w:t>
        </w:r>
      </w:ins>
      <w:del w:id="179" w:author="Doma" w:date="2016-08-22T21:24:00Z">
        <w:r w:rsidRPr="00604DD6" w:rsidDel="00A33495">
          <w:delText xml:space="preserve"> -</w:delText>
        </w:r>
      </w:del>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w:t>
      </w:r>
      <w:del w:id="180" w:author="Doma" w:date="2016-08-22T21:25:00Z">
        <w:r w:rsidDel="00A33495">
          <w:delText>,</w:delText>
        </w:r>
      </w:del>
      <w:r>
        <w:t xml:space="preserve">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 xml:space="preserve">asih se zgodi, da poleg glavne veje razvoja potrebujemo tudi vzporedno oz. stransko vejo (angl. </w:t>
      </w:r>
      <w:proofErr w:type="spellStart"/>
      <w:r w:rsidRPr="00D00F42">
        <w:t>branch</w:t>
      </w:r>
      <w:proofErr w:type="spellEnd"/>
      <w:r w:rsidRPr="00D00F42">
        <w:t>).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181" w:name="_Toc459633489"/>
      <w:bookmarkStart w:id="182" w:name="_Toc459633961"/>
      <w:proofErr w:type="spellStart"/>
      <w:r>
        <w:t>Xcode</w:t>
      </w:r>
      <w:bookmarkEnd w:id="181"/>
      <w:bookmarkEnd w:id="182"/>
      <w:proofErr w:type="spellEnd"/>
      <w:r w:rsidR="00185ECF">
        <w:t xml:space="preserve"> </w:t>
      </w:r>
    </w:p>
    <w:p w14:paraId="4306E0E7" w14:textId="60A933F0" w:rsidR="004E6AA9" w:rsidRDefault="00681B14" w:rsidP="00681B14">
      <w:proofErr w:type="spellStart"/>
      <w:r>
        <w:t>Xcode</w:t>
      </w:r>
      <w:proofErr w:type="spellEnd"/>
      <w:r>
        <w:t xml:space="preserve"> je </w:t>
      </w:r>
      <w:r w:rsidR="00B514F5">
        <w:t xml:space="preserve">integrirano razvojno okolje – </w:t>
      </w:r>
      <w:r>
        <w:t>IDE</w:t>
      </w:r>
      <w:r w:rsidR="00A15003">
        <w:t xml:space="preserve"> (ang. </w:t>
      </w:r>
      <w:proofErr w:type="spellStart"/>
      <w:r w:rsidR="00A15003" w:rsidRPr="00A15003">
        <w:t>Integrated</w:t>
      </w:r>
      <w:proofErr w:type="spellEnd"/>
      <w:r w:rsidR="00A15003" w:rsidRPr="00A15003">
        <w:t xml:space="preserve"> </w:t>
      </w:r>
      <w:proofErr w:type="spellStart"/>
      <w:r w:rsidR="00590397">
        <w:t>D</w:t>
      </w:r>
      <w:r w:rsidR="00A15003" w:rsidRPr="00A15003">
        <w:t>evelopment</w:t>
      </w:r>
      <w:proofErr w:type="spellEnd"/>
      <w:r w:rsidR="00A15003" w:rsidRPr="00A15003">
        <w:t xml:space="preserve"> </w:t>
      </w:r>
      <w:proofErr w:type="spellStart"/>
      <w:r w:rsidR="00590397">
        <w:t>E</w:t>
      </w:r>
      <w:r w:rsidR="00A15003" w:rsidRPr="00A15003">
        <w:t>nvironment</w:t>
      </w:r>
      <w:proofErr w:type="spellEnd"/>
      <w:r w:rsidR="00A15003">
        <w:t>)</w:t>
      </w:r>
      <w:ins w:id="183" w:author="Doma" w:date="2016-08-22T21:26:00Z">
        <w:r w:rsidR="00A33495">
          <w:t>,</w:t>
        </w:r>
      </w:ins>
      <w:r>
        <w:t xml:space="preserve"> razvit</w:t>
      </w:r>
      <w:ins w:id="184" w:author="Doma" w:date="2016-08-22T21:25:00Z">
        <w:r w:rsidR="00A33495">
          <w:t>o</w:t>
        </w:r>
      </w:ins>
      <w:r>
        <w:t xml:space="preserve"> s strani Appla</w:t>
      </w:r>
      <w:r w:rsidR="00900A90">
        <w:t xml:space="preserve"> (</w:t>
      </w:r>
      <w:commentRangeStart w:id="185"/>
      <w:r w:rsidR="00900A90">
        <w:fldChar w:fldCharType="begin"/>
      </w:r>
      <w:r w:rsidR="00900A90">
        <w:instrText xml:space="preserve"> REF _Ref459547665 \h </w:instrText>
      </w:r>
      <w:r w:rsidR="00900A90">
        <w:fldChar w:fldCharType="separate"/>
      </w:r>
      <w:r w:rsidR="00900A90">
        <w:t xml:space="preserve">Slika </w:t>
      </w:r>
      <w:r w:rsidR="00900A90">
        <w:rPr>
          <w:noProof/>
        </w:rPr>
        <w:t>13</w:t>
      </w:r>
      <w:r w:rsidR="00900A90">
        <w:fldChar w:fldCharType="end"/>
      </w:r>
      <w:commentRangeEnd w:id="185"/>
      <w:r w:rsidR="00A33495">
        <w:rPr>
          <w:rStyle w:val="CommentReference"/>
          <w:szCs w:val="20"/>
        </w:rPr>
        <w:commentReference w:id="185"/>
      </w:r>
      <w:r w:rsidR="00900A90">
        <w:t>)</w:t>
      </w:r>
      <w:r>
        <w:t xml:space="preserve">. </w:t>
      </w:r>
      <w:r w:rsidR="00563EF4">
        <w:t xml:space="preserve">Okolje lahko uporabljamo samo na računalnikih, ki jih poganja operacijski sistem OS X. Na voljo je brezplačno v </w:t>
      </w:r>
      <w:del w:id="186" w:author="Doma" w:date="2016-08-22T21:27:00Z">
        <w:r w:rsidR="00563EF4" w:rsidDel="00A33495">
          <w:delText xml:space="preserve">trgovini </w:delText>
        </w:r>
      </w:del>
      <w:r w:rsidR="00563EF4">
        <w:t>aplikacij</w:t>
      </w:r>
      <w:ins w:id="187" w:author="Doma" w:date="2016-08-22T21:27:00Z">
        <w:r w:rsidR="00A33495">
          <w:t>i</w:t>
        </w:r>
      </w:ins>
      <w:r w:rsidR="00563EF4">
        <w:t xml:space="preserve"> </w:t>
      </w:r>
      <w:proofErr w:type="spellStart"/>
      <w:r w:rsidR="00563EF4">
        <w:t>App</w:t>
      </w:r>
      <w:proofErr w:type="spellEnd"/>
      <w:r w:rsidR="00563EF4">
        <w:t xml:space="preserve"> Store. </w:t>
      </w:r>
      <w:r>
        <w:t>Prva verzija je izšla leta 2003</w:t>
      </w:r>
      <w:r w:rsidR="00563EF4">
        <w:t>, aktualna različica je 7.3.1</w:t>
      </w:r>
      <w:r>
        <w:t xml:space="preserve">. Podpira velik nabor programskih jezikov, kot so </w:t>
      </w:r>
      <w:r w:rsidRPr="00681B14">
        <w:t xml:space="preserve"> C, C++, </w:t>
      </w:r>
      <w:proofErr w:type="spellStart"/>
      <w:r w:rsidRPr="00681B14">
        <w:t>Objective</w:t>
      </w:r>
      <w:proofErr w:type="spellEnd"/>
      <w:r w:rsidRPr="00681B14">
        <w:t xml:space="preserve">-C, </w:t>
      </w:r>
      <w:proofErr w:type="spellStart"/>
      <w:r w:rsidRPr="00681B14">
        <w:t>Objective</w:t>
      </w:r>
      <w:proofErr w:type="spellEnd"/>
      <w:r w:rsidRPr="00681B14">
        <w:t xml:space="preserve">-C++, Java, </w:t>
      </w:r>
      <w:proofErr w:type="spellStart"/>
      <w:r w:rsidRPr="00681B14">
        <w:t>AppleScript</w:t>
      </w:r>
      <w:proofErr w:type="spellEnd"/>
      <w:r w:rsidRPr="00681B14">
        <w:t xml:space="preserve">, </w:t>
      </w:r>
      <w:proofErr w:type="spellStart"/>
      <w:r w:rsidRPr="00681B14">
        <w:t>Python</w:t>
      </w:r>
      <w:proofErr w:type="spellEnd"/>
      <w:r w:rsidRPr="00681B14">
        <w:t xml:space="preserve">, </w:t>
      </w:r>
      <w:proofErr w:type="spellStart"/>
      <w:r w:rsidRPr="00681B14">
        <w:t>Ruby</w:t>
      </w:r>
      <w:proofErr w:type="spellEnd"/>
      <w:r w:rsidRPr="00681B14">
        <w:t xml:space="preserve">, </w:t>
      </w:r>
      <w:proofErr w:type="spellStart"/>
      <w:r w:rsidRPr="00681B14">
        <w:t>ResEdit</w:t>
      </w:r>
      <w:proofErr w:type="spellEnd"/>
      <w:r w:rsidRPr="00681B14">
        <w:t xml:space="preserve"> (</w:t>
      </w:r>
      <w:commentRangeStart w:id="188"/>
      <w:r w:rsidRPr="00681B14">
        <w:t>Rez</w:t>
      </w:r>
      <w:commentRangeEnd w:id="188"/>
      <w:r w:rsidR="00A33495">
        <w:rPr>
          <w:rStyle w:val="CommentReference"/>
          <w:szCs w:val="20"/>
        </w:rPr>
        <w:commentReference w:id="188"/>
      </w:r>
      <w:r w:rsidRPr="00681B14">
        <w:t xml:space="preserve">),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xml:space="preserve">, </w:t>
      </w:r>
      <w:proofErr w:type="spellStart"/>
      <w:r w:rsidR="00B514F5">
        <w:t>iOS</w:t>
      </w:r>
      <w:proofErr w:type="spellEnd"/>
      <w:r w:rsidR="00B514F5">
        <w:t xml:space="preserve"> simulator ter orodja za profiliranje</w:t>
      </w:r>
      <w:r w:rsidR="004E6AA9">
        <w:t>.</w:t>
      </w:r>
      <w:r w:rsidR="00786722">
        <w:t xml:space="preserve"> </w:t>
      </w:r>
    </w:p>
    <w:p w14:paraId="4BB12530" w14:textId="77777777" w:rsidR="00786722" w:rsidRDefault="00786722" w:rsidP="00681B14"/>
    <w:p w14:paraId="04F39164" w14:textId="2E3C667D" w:rsidR="00B30E3B" w:rsidRDefault="00786722" w:rsidP="00681B14">
      <w:r>
        <w:t xml:space="preserve">V prejšnjih verzijah </w:t>
      </w:r>
      <w:proofErr w:type="spellStart"/>
      <w:r>
        <w:t>Xcode</w:t>
      </w:r>
      <w:proofErr w:type="spellEnd"/>
      <w:r>
        <w:t xml:space="preserve"> je za testiranje na dejanski napravi bila potrebna </w:t>
      </w:r>
      <w:r w:rsidR="00BA5858">
        <w:t xml:space="preserve">plačljiva </w:t>
      </w:r>
      <w:proofErr w:type="spellStart"/>
      <w:r>
        <w:t>iOS</w:t>
      </w:r>
      <w:proofErr w:type="spellEnd"/>
      <w:r>
        <w:t xml:space="preserve"> razvijalska licenca, od verzije </w:t>
      </w:r>
      <w:proofErr w:type="spellStart"/>
      <w:r>
        <w:t>Xcode</w:t>
      </w:r>
      <w:proofErr w:type="spellEnd"/>
      <w:r>
        <w:t xml:space="preserve"> 7</w:t>
      </w:r>
      <w:r w:rsidR="00900A90">
        <w:t xml:space="preserve"> naprej</w:t>
      </w:r>
      <w:ins w:id="189" w:author="Doma" w:date="2016-08-22T21:28:00Z">
        <w:r w:rsidR="00A33495">
          <w:t xml:space="preserve"> pa</w:t>
        </w:r>
      </w:ins>
      <w:del w:id="190" w:author="Doma" w:date="2016-08-22T21:28:00Z">
        <w:r w:rsidR="00900A90" w:rsidDel="00A33495">
          <w:delText>,</w:delText>
        </w:r>
      </w:del>
      <w:r w:rsidR="00900A90">
        <w:t xml:space="preserve"> </w:t>
      </w:r>
      <w:r>
        <w:t>je</w:t>
      </w:r>
      <w:r w:rsidR="00900A90">
        <w:t xml:space="preserve"> testiranje brezplačno</w:t>
      </w:r>
      <w:r>
        <w:t xml:space="preserve">. </w:t>
      </w:r>
      <w:ins w:id="191" w:author="Doma" w:date="2016-08-22T21:28:00Z">
        <w:r w:rsidR="00A33495">
          <w:t>Z</w:t>
        </w:r>
        <w:r w:rsidR="00A33495">
          <w:t xml:space="preserve">a trženje aplikacij na trgovini </w:t>
        </w:r>
        <w:proofErr w:type="spellStart"/>
        <w:r w:rsidR="00A33495">
          <w:t>App</w:t>
        </w:r>
        <w:proofErr w:type="spellEnd"/>
        <w:r w:rsidR="00A33495">
          <w:t xml:space="preserve"> Store</w:t>
        </w:r>
        <w:r w:rsidR="00A33495">
          <w:t xml:space="preserve"> </w:t>
        </w:r>
        <w:r w:rsidR="00A33495">
          <w:t>je še vedno potreben</w:t>
        </w:r>
        <w:r w:rsidR="00A33495" w:rsidDel="00A33495">
          <w:t xml:space="preserve"> </w:t>
        </w:r>
        <w:r w:rsidR="00A33495">
          <w:t>r</w:t>
        </w:r>
      </w:ins>
      <w:del w:id="192" w:author="Doma" w:date="2016-08-22T21:28:00Z">
        <w:r w:rsidDel="00A33495">
          <w:delText>R</w:delText>
        </w:r>
      </w:del>
      <w:r>
        <w:t>azvijalski račun</w:t>
      </w:r>
      <w:del w:id="193" w:author="Doma" w:date="2016-08-22T21:29:00Z">
        <w:r w:rsidDel="00A33495">
          <w:delText xml:space="preserve"> </w:delText>
        </w:r>
      </w:del>
      <w:del w:id="194" w:author="Doma" w:date="2016-08-22T21:28:00Z">
        <w:r w:rsidDel="00A33495">
          <w:delText>je še vedno potreben za trženje aplikacij na trgovini App Store</w:delText>
        </w:r>
      </w:del>
      <w:r>
        <w:t>.</w:t>
      </w:r>
    </w:p>
    <w:p w14:paraId="0470D4AB" w14:textId="77777777" w:rsidR="004E6AA9" w:rsidRDefault="004E6AA9" w:rsidP="004E6AA9">
      <w:pPr>
        <w:keepNext/>
      </w:pPr>
      <w:r>
        <w:rPr>
          <w:noProof/>
          <w:lang w:eastAsia="sl-SI"/>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195" w:name="_Ref459547665"/>
      <w:bookmarkStart w:id="196"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195"/>
      <w:r>
        <w:t xml:space="preserve">: Zaslonska slika razvojnega okolja </w:t>
      </w:r>
      <w:proofErr w:type="spellStart"/>
      <w:r>
        <w:t>Xcode</w:t>
      </w:r>
      <w:bookmarkEnd w:id="196"/>
      <w:proofErr w:type="spellEnd"/>
    </w:p>
    <w:p w14:paraId="7B576E79" w14:textId="6435FF95" w:rsidR="00185ECF" w:rsidRDefault="00185ECF" w:rsidP="00185ECF">
      <w:pPr>
        <w:pStyle w:val="Heading3"/>
      </w:pPr>
      <w:bookmarkStart w:id="197" w:name="_Toc459633490"/>
      <w:bookmarkStart w:id="198" w:name="_Toc459633962"/>
      <w:r>
        <w:lastRenderedPageBreak/>
        <w:t>Swift</w:t>
      </w:r>
      <w:bookmarkEnd w:id="197"/>
      <w:bookmarkEnd w:id="198"/>
    </w:p>
    <w:p w14:paraId="61CF0F5B" w14:textId="23BE078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proofErr w:type="spellStart"/>
      <w:r w:rsidR="00A15003" w:rsidRPr="00A15003">
        <w:t>Apache</w:t>
      </w:r>
      <w:proofErr w:type="spellEnd"/>
      <w:r w:rsidR="00A15003" w:rsidRPr="00A15003">
        <w:t xml:space="preserve"> 2.0</w:t>
      </w:r>
      <w:r w:rsidR="00A15003">
        <w:t xml:space="preserve"> licenco</w:t>
      </w:r>
      <w:r w:rsidR="00BB09C4">
        <w:t xml:space="preserve">, njegova izvorna koda </w:t>
      </w:r>
      <w:r>
        <w:t xml:space="preserve">je na voljo na </w:t>
      </w:r>
      <w:proofErr w:type="spellStart"/>
      <w:r>
        <w:t>Git</w:t>
      </w:r>
      <w:ins w:id="199" w:author="Doma" w:date="2016-08-22T21:29:00Z">
        <w:r w:rsidR="00A33495">
          <w:t>H</w:t>
        </w:r>
      </w:ins>
      <w:del w:id="200" w:author="Doma" w:date="2016-08-22T21:29:00Z">
        <w:r w:rsidDel="00A33495">
          <w:delText>h</w:delText>
        </w:r>
      </w:del>
      <w:r>
        <w:t>ub</w:t>
      </w:r>
      <w:proofErr w:type="spellEnd"/>
      <w:ins w:id="201" w:author="Doma" w:date="2016-08-22T21:29:00Z">
        <w:r w:rsidR="00A33495">
          <w:t>-</w:t>
        </w:r>
      </w:ins>
      <w:r>
        <w:t>u.</w:t>
      </w:r>
      <w:r w:rsidR="003C7466">
        <w:t xml:space="preserve"> Namenjen</w:t>
      </w:r>
      <w:r w:rsidR="00CD244F">
        <w:t xml:space="preserve"> je razvoju aplikacij za Applove operacijske sisteme </w:t>
      </w:r>
      <w:proofErr w:type="spellStart"/>
      <w:r w:rsidR="00CD244F">
        <w:t>iOS</w:t>
      </w:r>
      <w:proofErr w:type="spellEnd"/>
      <w:r w:rsidR="00CD244F">
        <w:t xml:space="preserve">, OS X </w:t>
      </w:r>
      <w:proofErr w:type="spellStart"/>
      <w:r w:rsidR="00CD244F">
        <w:t>watchOS</w:t>
      </w:r>
      <w:proofErr w:type="spellEnd"/>
      <w:r w:rsidR="00CD244F">
        <w:t xml:space="preserve"> in </w:t>
      </w:r>
      <w:proofErr w:type="spellStart"/>
      <w:r w:rsidR="00CD244F">
        <w:t>tvOS</w:t>
      </w:r>
      <w:proofErr w:type="spellEnd"/>
      <w:r w:rsidR="00CD244F">
        <w:t xml:space="preserve">,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proofErr w:type="spellStart"/>
      <w:r w:rsidRPr="00681B14">
        <w:t>Objective</w:t>
      </w:r>
      <w:proofErr w:type="spellEnd"/>
      <w:r w:rsidRPr="00681B14">
        <w:t>-C</w:t>
      </w:r>
      <w:r>
        <w:t xml:space="preserve"> hitrejši in bolj intuitiven. </w:t>
      </w:r>
      <w:r w:rsidR="004F3DC4">
        <w:t xml:space="preserve">Po raziskavi podjetja </w:t>
      </w:r>
      <w:proofErr w:type="spellStart"/>
      <w:r w:rsidR="004F3DC4" w:rsidRPr="004F3DC4">
        <w:t>RedMonk</w:t>
      </w:r>
      <w:proofErr w:type="spellEnd"/>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eastAsia="sl-SI"/>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202" w:name="_Ref459547710"/>
      <w:bookmarkStart w:id="203"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202"/>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203"/>
      <w:r>
        <w:fldChar w:fldCharType="end"/>
      </w:r>
    </w:p>
    <w:p w14:paraId="1561C0FD" w14:textId="41ABFC3C" w:rsidR="00732E15" w:rsidRDefault="0029059B" w:rsidP="0029059B">
      <w:pPr>
        <w:pStyle w:val="Heading3"/>
      </w:pPr>
      <w:bookmarkStart w:id="204" w:name="_Toc459633491"/>
      <w:bookmarkStart w:id="205" w:name="_Toc459633963"/>
      <w:proofErr w:type="spellStart"/>
      <w:r>
        <w:t>Cocoa</w:t>
      </w:r>
      <w:proofErr w:type="spellEnd"/>
      <w:r>
        <w:t xml:space="preserve"> </w:t>
      </w:r>
      <w:proofErr w:type="spellStart"/>
      <w:r>
        <w:t>pods</w:t>
      </w:r>
      <w:bookmarkEnd w:id="204"/>
      <w:bookmarkEnd w:id="205"/>
      <w:proofErr w:type="spellEnd"/>
    </w:p>
    <w:p w14:paraId="3ED8B9B9" w14:textId="2CE634A5" w:rsidR="0029059B" w:rsidRDefault="0029059B" w:rsidP="00DC38A9">
      <w:proofErr w:type="spellStart"/>
      <w:r>
        <w:t>Cocoa</w:t>
      </w:r>
      <w:proofErr w:type="spellEnd"/>
      <w:r>
        <w:t xml:space="preserve"> </w:t>
      </w:r>
      <w:proofErr w:type="spellStart"/>
      <w:r>
        <w:t>pods</w:t>
      </w:r>
      <w:proofErr w:type="spellEnd"/>
      <w:r>
        <w:t xml:space="preserve"> je </w:t>
      </w:r>
      <w:r w:rsidR="005B45FD">
        <w:t xml:space="preserve">upravitelj knjižnic za programska jezika Swift in </w:t>
      </w:r>
      <w:proofErr w:type="spellStart"/>
      <w:r w:rsidR="005B45FD">
        <w:t>Objective</w:t>
      </w:r>
      <w:proofErr w:type="spellEnd"/>
      <w:r w:rsidR="005B45FD">
        <w:t xml:space="preserve">-C. </w:t>
      </w:r>
      <w:commentRangeStart w:id="206"/>
      <w:r w:rsidR="00225B11">
        <w:t xml:space="preserve">Orodje </w:t>
      </w:r>
      <w:commentRangeEnd w:id="206"/>
      <w:r w:rsidR="00A33495">
        <w:rPr>
          <w:rStyle w:val="CommentReference"/>
          <w:szCs w:val="20"/>
        </w:rPr>
        <w:commentReference w:id="206"/>
      </w:r>
      <w:r w:rsidR="00225B11">
        <w:t>k</w:t>
      </w:r>
      <w:r w:rsidR="005B45FD">
        <w:t xml:space="preserve">njižnice prenese iz sistema za </w:t>
      </w:r>
      <w:proofErr w:type="spellStart"/>
      <w:r w:rsidR="005B45FD">
        <w:t>verzioniranje</w:t>
      </w:r>
      <w:proofErr w:type="spellEnd"/>
      <w:r w:rsidR="005B45FD">
        <w:t xml:space="preserve"> in ustrezno konfigurira </w:t>
      </w:r>
      <w:proofErr w:type="spellStart"/>
      <w:r w:rsidR="005B45FD">
        <w:t>Xcode</w:t>
      </w:r>
      <w:proofErr w:type="spellEnd"/>
      <w:r w:rsidR="005B45FD">
        <w:t xml:space="preserv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w:t>
      </w:r>
      <w:proofErr w:type="spellStart"/>
      <w:r w:rsidR="00DC38A9">
        <w:t>git</w:t>
      </w:r>
      <w:proofErr w:type="spellEnd"/>
      <w:r w:rsidR="00DC38A9">
        <w:t xml:space="preserve">, </w:t>
      </w:r>
      <w:proofErr w:type="spellStart"/>
      <w:r w:rsidR="00DC38A9">
        <w:t>svn</w:t>
      </w:r>
      <w:proofErr w:type="spellEnd"/>
      <w:r w:rsidR="00DC38A9">
        <w:t xml:space="preserve">, </w:t>
      </w:r>
      <w:proofErr w:type="spellStart"/>
      <w:r w:rsidR="00DC38A9">
        <w:t>bzr</w:t>
      </w:r>
      <w:proofErr w:type="spellEnd"/>
      <w:r w:rsidR="00DC38A9">
        <w:t xml:space="preserve">, http in </w:t>
      </w:r>
      <w:proofErr w:type="spellStart"/>
      <w:r w:rsidR="00DC38A9">
        <w:t>hg</w:t>
      </w:r>
      <w:proofErr w:type="spellEnd"/>
      <w:r w:rsidR="00DC38A9">
        <w:t xml:space="preserve">. </w:t>
      </w:r>
      <w:r>
        <w:t xml:space="preserve">Program </w:t>
      </w:r>
      <w:r w:rsidR="00225B11">
        <w:t xml:space="preserve">je napisan v jeziku </w:t>
      </w:r>
      <w:proofErr w:type="spellStart"/>
      <w:r w:rsidR="00225B11">
        <w:t>Ruby</w:t>
      </w:r>
      <w:proofErr w:type="spellEnd"/>
      <w:r w:rsidR="00225B11">
        <w:t xml:space="preserve"> in </w:t>
      </w:r>
      <w:r>
        <w:t xml:space="preserve">se namesti s </w:t>
      </w:r>
      <w:proofErr w:type="spellStart"/>
      <w:r>
        <w:t>pomocjo</w:t>
      </w:r>
      <w:proofErr w:type="spellEnd"/>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sudo</w:t>
      </w:r>
      <w:proofErr w:type="spellEnd"/>
      <w:r w:rsidRPr="0021747A">
        <w:rPr>
          <w:color w:val="000000" w:themeColor="text1"/>
        </w:rPr>
        <w:t xml:space="preserve"> gem </w:t>
      </w:r>
      <w:proofErr w:type="spellStart"/>
      <w:r w:rsidRPr="0021747A">
        <w:rPr>
          <w:color w:val="000000" w:themeColor="text1"/>
        </w:rPr>
        <w:t>install</w:t>
      </w:r>
      <w:proofErr w:type="spellEnd"/>
      <w:r w:rsidRPr="0021747A">
        <w:rPr>
          <w:color w:val="000000" w:themeColor="text1"/>
        </w:rPr>
        <w:t xml:space="preserve"> </w:t>
      </w:r>
      <w:proofErr w:type="spellStart"/>
      <w:r w:rsidRPr="0021747A">
        <w:rPr>
          <w:color w:val="000000" w:themeColor="text1"/>
        </w:rPr>
        <w:t>cocoapods</w:t>
      </w:r>
      <w:proofErr w:type="spellEnd"/>
      <w:r w:rsidRPr="0021747A">
        <w:rPr>
          <w:color w:val="000000" w:themeColor="text1"/>
        </w:rPr>
        <w:t xml:space="preserve"> </w:t>
      </w:r>
    </w:p>
    <w:p w14:paraId="0296B2A1" w14:textId="77777777" w:rsidR="00225B11" w:rsidRDefault="00225B11" w:rsidP="0007705C"/>
    <w:p w14:paraId="5CA7F604" w14:textId="62C1E63E" w:rsidR="00DB60B3" w:rsidRDefault="002863A8" w:rsidP="0007705C">
      <w:proofErr w:type="spellStart"/>
      <w:r>
        <w:t>Inicializiramo</w:t>
      </w:r>
      <w:proofErr w:type="spellEnd"/>
      <w:r>
        <w:t xml:space="preserve">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 xml:space="preserve">pod </w:t>
      </w:r>
      <w:proofErr w:type="spellStart"/>
      <w:r w:rsidR="0029059B" w:rsidRPr="00715BD8">
        <w:rPr>
          <w:color w:val="000000" w:themeColor="text1"/>
          <w:shd w:val="clear" w:color="auto" w:fill="D9D9D9" w:themeFill="background1" w:themeFillShade="D9"/>
        </w:rPr>
        <w:t>init</w:t>
      </w:r>
      <w:proofErr w:type="spellEnd"/>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proofErr w:type="spellStart"/>
      <w:r w:rsidR="0029059B">
        <w:t>Podfile</w:t>
      </w:r>
      <w:proofErr w:type="spellEnd"/>
      <w:r w:rsidR="0029059B">
        <w:t>.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proofErr w:type="spellStart"/>
      <w:r w:rsidR="00BA5858">
        <w:t>Podfile</w:t>
      </w:r>
      <w:proofErr w:type="spellEnd"/>
      <w:r w:rsidR="00BA5858">
        <w:t xml:space="preserv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lastRenderedPageBreak/>
        <w:t>target</w:t>
      </w:r>
      <w:proofErr w:type="spellEnd"/>
      <w:r w:rsidRPr="0021747A">
        <w:rPr>
          <w:color w:val="000000" w:themeColor="text1"/>
        </w:rPr>
        <w:t xml:space="preserve"> '</w:t>
      </w:r>
      <w:proofErr w:type="spellStart"/>
      <w:r w:rsidRPr="0021747A">
        <w:rPr>
          <w:color w:val="000000" w:themeColor="text1"/>
        </w:rPr>
        <w:t>Lights</w:t>
      </w:r>
      <w:proofErr w:type="spellEnd"/>
      <w:r w:rsidRPr="0021747A">
        <w:rPr>
          <w:color w:val="000000" w:themeColor="text1"/>
        </w:rPr>
        <w:t>'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target</w:t>
      </w:r>
      <w:proofErr w:type="spellEnd"/>
      <w:r w:rsidRPr="0021747A">
        <w:rPr>
          <w:color w:val="000000" w:themeColor="text1"/>
        </w:rPr>
        <w:t xml:space="preserve"> '</w:t>
      </w:r>
      <w:proofErr w:type="spellStart"/>
      <w:r w:rsidRPr="0021747A">
        <w:rPr>
          <w:color w:val="000000" w:themeColor="text1"/>
        </w:rPr>
        <w:t>LightsTests</w:t>
      </w:r>
      <w:proofErr w:type="spellEnd"/>
      <w:r w:rsidRPr="0021747A">
        <w:rPr>
          <w:color w:val="000000" w:themeColor="text1"/>
        </w:rPr>
        <w:t>'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target</w:t>
      </w:r>
      <w:proofErr w:type="spellEnd"/>
      <w:r w:rsidRPr="0021747A">
        <w:rPr>
          <w:color w:val="000000" w:themeColor="text1"/>
        </w:rPr>
        <w:t xml:space="preserve"> '</w:t>
      </w:r>
      <w:proofErr w:type="spellStart"/>
      <w:r w:rsidRPr="0021747A">
        <w:rPr>
          <w:color w:val="000000" w:themeColor="text1"/>
        </w:rPr>
        <w:t>LightsUITests</w:t>
      </w:r>
      <w:proofErr w:type="spellEnd"/>
      <w:r w:rsidRPr="0021747A">
        <w:rPr>
          <w:color w:val="000000" w:themeColor="text1"/>
        </w:rPr>
        <w:t>'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end</w:t>
      </w:r>
      <w:proofErr w:type="spellEnd"/>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source</w:t>
      </w:r>
      <w:proofErr w:type="spellEnd"/>
      <w:r w:rsidRPr="0021747A">
        <w:rPr>
          <w:color w:val="000000" w:themeColor="text1"/>
        </w:rPr>
        <w:t xml:space="preserv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w:t>
      </w:r>
      <w:proofErr w:type="spellStart"/>
      <w:r w:rsidRPr="0021747A">
        <w:rPr>
          <w:color w:val="000000" w:themeColor="text1"/>
        </w:rPr>
        <w:t>ios</w:t>
      </w:r>
      <w:proofErr w:type="spellEnd"/>
      <w:r w:rsidRPr="0021747A">
        <w:rPr>
          <w:color w:val="000000" w:themeColor="text1"/>
        </w:rPr>
        <w:t>,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proofErr w:type="spellStart"/>
      <w:r w:rsidRPr="0021747A">
        <w:rPr>
          <w:color w:val="000000" w:themeColor="text1"/>
        </w:rPr>
        <w:t>use_frameworks</w:t>
      </w:r>
      <w:proofErr w:type="spellEnd"/>
      <w:r w:rsidRPr="0021747A">
        <w:rPr>
          <w:color w:val="000000" w:themeColor="text1"/>
        </w:rPr>
        <w:t>!</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w:t>
      </w:r>
      <w:proofErr w:type="spellStart"/>
      <w:r w:rsidRPr="0021747A">
        <w:rPr>
          <w:color w:val="000000" w:themeColor="text1"/>
        </w:rPr>
        <w:t>Alamofire</w:t>
      </w:r>
      <w:proofErr w:type="spellEnd"/>
      <w:r w:rsidRPr="0021747A">
        <w:rPr>
          <w:color w:val="000000" w:themeColor="text1"/>
        </w:rPr>
        <w:t>',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14A80AAD"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 xml:space="preserve">pod </w:t>
      </w:r>
      <w:proofErr w:type="spellStart"/>
      <w:r w:rsidR="00E234E8" w:rsidRPr="00715BD8">
        <w:rPr>
          <w:color w:val="000000" w:themeColor="text1"/>
          <w:shd w:val="clear" w:color="auto" w:fill="D9D9D9" w:themeFill="background1" w:themeFillShade="D9"/>
        </w:rPr>
        <w:t>install</w:t>
      </w:r>
      <w:proofErr w:type="spellEnd"/>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w:t>
      </w:r>
      <w:proofErr w:type="spellStart"/>
      <w:r>
        <w:t>Pods</w:t>
      </w:r>
      <w:proofErr w:type="spellEnd"/>
      <w:r>
        <w:t xml:space="preserve"> v korenskem direktoriju projekta, generira se </w:t>
      </w:r>
      <w:r w:rsidR="00D067B4">
        <w:t xml:space="preserve">nam </w:t>
      </w:r>
      <w:r>
        <w:t xml:space="preserve">tudi </w:t>
      </w:r>
      <w:r w:rsidR="00D067B4">
        <w:t xml:space="preserve">nova projektna </w:t>
      </w:r>
      <w:r>
        <w:t xml:space="preserve">datoteka s končnico </w:t>
      </w:r>
      <w:r w:rsidR="00E01BB6">
        <w:t>.</w:t>
      </w:r>
      <w:proofErr w:type="spellStart"/>
      <w:r>
        <w:t>xcworkspace</w:t>
      </w:r>
      <w:proofErr w:type="spellEnd"/>
      <w:r>
        <w:t xml:space="preserv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del w:id="207" w:author="Doma" w:date="2016-08-22T21:32:00Z">
        <w:r w:rsidR="00D067B4" w:rsidDel="00A33495">
          <w:delText>še samo</w:delText>
        </w:r>
      </w:del>
      <w:ins w:id="208" w:author="Doma" w:date="2016-08-22T21:32:00Z">
        <w:r w:rsidR="00A33495">
          <w:t>le še</w:t>
        </w:r>
      </w:ins>
      <w:r w:rsidR="00D067B4">
        <w:t xml:space="preserve"> vključitev v razrede, kjer bomo knjižnic</w:t>
      </w:r>
      <w:ins w:id="209" w:author="Doma" w:date="2016-08-22T21:33:00Z">
        <w:r w:rsidR="00A33495">
          <w:t>e</w:t>
        </w:r>
      </w:ins>
      <w:del w:id="210" w:author="Doma" w:date="2016-08-22T21:33:00Z">
        <w:r w:rsidR="00D067B4" w:rsidDel="00A33495">
          <w:delText>o</w:delText>
        </w:r>
      </w:del>
      <w:r w:rsidR="00D067B4">
        <w:t xml:space="preserve"> </w:t>
      </w:r>
      <w:del w:id="211" w:author="Doma" w:date="2016-08-22T21:32:00Z">
        <w:r w:rsidR="00D067B4" w:rsidDel="00A33495">
          <w:delText xml:space="preserve">potrebovali </w:delText>
        </w:r>
      </w:del>
      <w:ins w:id="212" w:author="Doma" w:date="2016-08-22T21:32:00Z">
        <w:r w:rsidR="00A33495">
          <w:t>aktivirali</w:t>
        </w:r>
        <w:r w:rsidR="00A33495">
          <w:t xml:space="preserve"> </w:t>
        </w:r>
      </w:ins>
      <w:r w:rsidR="00D067B4">
        <w:t xml:space="preserve">z ukazom </w:t>
      </w:r>
      <w:r w:rsidR="00D067B4" w:rsidRPr="00715BD8">
        <w:rPr>
          <w:shd w:val="clear" w:color="auto" w:fill="D9D9D9" w:themeFill="background1" w:themeFillShade="D9"/>
        </w:rPr>
        <w:t>import</w:t>
      </w:r>
      <w:r w:rsidR="00D067B4">
        <w:t>.</w:t>
      </w:r>
    </w:p>
    <w:p w14:paraId="0B77A088" w14:textId="41AEDDD1" w:rsidR="00D37D8D" w:rsidRDefault="00081C79" w:rsidP="00081C79">
      <w:pPr>
        <w:pStyle w:val="Heading3"/>
      </w:pPr>
      <w:bookmarkStart w:id="213" w:name="_Toc459633492"/>
      <w:bookmarkStart w:id="214" w:name="_Toc459633964"/>
      <w:r>
        <w:t xml:space="preserve">Programska knjižnica </w:t>
      </w:r>
      <w:proofErr w:type="spellStart"/>
      <w:r>
        <w:t>Alamofire</w:t>
      </w:r>
      <w:bookmarkEnd w:id="213"/>
      <w:bookmarkEnd w:id="214"/>
      <w:proofErr w:type="spellEnd"/>
    </w:p>
    <w:p w14:paraId="72C3706C" w14:textId="1501150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w:t>
      </w:r>
      <w:proofErr w:type="spellStart"/>
      <w:r>
        <w:t>Alamofire</w:t>
      </w:r>
      <w:proofErr w:type="spellEnd"/>
      <w:r>
        <w:t xml:space="preserve">. </w:t>
      </w:r>
      <w:r w:rsidR="007E4FC5">
        <w:t>Popularna programska k</w:t>
      </w:r>
      <w:r>
        <w:t xml:space="preserve">njižnica omogoča lažje </w:t>
      </w:r>
      <w:r w:rsidR="007E4FC5">
        <w:t xml:space="preserve">in učinkovitejše </w:t>
      </w:r>
      <w:r>
        <w:t>delo s spletnimi storitvami. S pomočjo le</w:t>
      </w:r>
      <w:ins w:id="215" w:author="Doma" w:date="2016-08-22T21:33:00Z">
        <w:r w:rsidR="00BB2805">
          <w:t>-</w:t>
        </w:r>
      </w:ins>
      <w:del w:id="216" w:author="Doma" w:date="2016-08-22T21:33:00Z">
        <w:r w:rsidDel="00BB2805">
          <w:delText xml:space="preserve"> </w:delText>
        </w:r>
      </w:del>
      <w:r>
        <w:t>te</w:t>
      </w:r>
      <w:del w:id="217" w:author="Doma" w:date="2016-08-22T21:33:00Z">
        <w:r w:rsidR="00900A90" w:rsidDel="00BB2805">
          <w:delText>,</w:delText>
        </w:r>
      </w:del>
      <w:r>
        <w:t xml:space="preserve"> smo se povezovali na spletni strežnik na mikroračunalniku. Uporabo knjižnice</w:t>
      </w:r>
      <w:del w:id="218" w:author="Doma" w:date="2016-08-22T21:34:00Z">
        <w:r w:rsidR="00900A90" w:rsidDel="00BB2805">
          <w:delText>,</w:delText>
        </w:r>
      </w:del>
      <w:r>
        <w:t xml:space="preserv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if</w:t>
      </w:r>
      <w:proofErr w:type="gramEnd"/>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r w:rsidRPr="00922954">
        <w:rPr>
          <w:rFonts w:ascii="Menlo" w:hAnsi="Menlo" w:cs="Menlo"/>
          <w:color w:val="000000"/>
          <w:sz w:val="18"/>
          <w:lang w:val="en-US"/>
        </w:rPr>
        <w:t>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r w:rsidRPr="00922954">
        <w:rPr>
          <w:rFonts w:ascii="Menlo" w:hAnsi="Menlo" w:cs="Menlo"/>
          <w:color w:val="000000"/>
          <w:sz w:val="18"/>
          <w:lang w:val="en-US"/>
        </w:rPr>
        <w:t xml:space="preserve"> = </w:t>
      </w:r>
      <w:r w:rsidRPr="00922954">
        <w:rPr>
          <w:rFonts w:ascii="Menlo" w:hAnsi="Menlo" w:cs="Menlo"/>
          <w:color w:val="A31515"/>
          <w:sz w:val="18"/>
          <w:lang w:val="en-US"/>
        </w:rPr>
        <w:t>"</w:t>
      </w:r>
      <w:proofErr w:type="gramStart"/>
      <w:r w:rsidRPr="00922954">
        <w:rPr>
          <w:rFonts w:ascii="Menlo" w:hAnsi="Menlo" w:cs="Menlo"/>
          <w:color w:val="000000"/>
          <w:sz w:val="18"/>
          <w:lang w:val="en-US"/>
        </w:rPr>
        <w:t>\</w:t>
      </w:r>
      <w:r w:rsidRPr="00922954">
        <w:rPr>
          <w:rFonts w:ascii="Menlo" w:hAnsi="Menlo" w:cs="Menlo"/>
          <w:color w:val="A31515"/>
          <w:sz w:val="18"/>
          <w:lang w:val="en-US"/>
        </w:rPr>
        <w:t>(</w:t>
      </w:r>
      <w:proofErr w:type="gramEnd"/>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2B839F"/>
          <w:sz w:val="18"/>
          <w:lang w:val="en-US"/>
        </w:rPr>
        <w:t>print</w:t>
      </w:r>
      <w:r w:rsidRPr="00922954">
        <w:rPr>
          <w:rFonts w:ascii="Menlo" w:hAnsi="Menlo" w:cs="Menlo"/>
          <w:color w:val="000000"/>
          <w:sz w:val="18"/>
          <w:lang w:val="en-US"/>
        </w:rPr>
        <w:t>(</w:t>
      </w:r>
      <w:proofErr w:type="gramEnd"/>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6D89143F" w:rsidR="00BA5858" w:rsidRDefault="00922954" w:rsidP="00DD54F6">
      <w:r>
        <w:t xml:space="preserve">Metodi </w:t>
      </w:r>
      <w:proofErr w:type="spellStart"/>
      <w:r>
        <w:t>request</w:t>
      </w:r>
      <w:proofErr w:type="spellEnd"/>
      <w:r>
        <w:t xml:space="preserve"> smo kot parameter podali HTTP metodo </w:t>
      </w:r>
      <w:proofErr w:type="spellStart"/>
      <w:r>
        <w:t>get</w:t>
      </w:r>
      <w:proofErr w:type="spellEnd"/>
      <w:r>
        <w:t xml:space="preserve"> in URL do želene spletne storitve. Ker nas zanima pre</w:t>
      </w:r>
      <w:r w:rsidR="00EC5479">
        <w:t>dvsem odgovor</w:t>
      </w:r>
      <w:r w:rsidR="00900A90">
        <w:t>,</w:t>
      </w:r>
      <w:r w:rsidR="00EC5479">
        <w:t xml:space="preserve"> smo dodali še </w:t>
      </w:r>
      <w:commentRangeStart w:id="219"/>
      <w:proofErr w:type="spellStart"/>
      <w:r w:rsidR="00F03695">
        <w:t>responseString</w:t>
      </w:r>
      <w:commentRangeEnd w:id="219"/>
      <w:proofErr w:type="spellEnd"/>
      <w:r w:rsidR="00BB2805">
        <w:rPr>
          <w:rStyle w:val="CommentReference"/>
          <w:szCs w:val="20"/>
        </w:rPr>
        <w:commentReference w:id="219"/>
      </w:r>
      <w:r w:rsidR="00F03695">
        <w:t>, ki vrne odgovor v obliki opcijskega besedila. Ker bi bila ob potencialni napaki vrednost</w:t>
      </w:r>
      <w:r w:rsidR="00391B75">
        <w:t xml:space="preserve"> odgovora</w:t>
      </w:r>
      <w:r w:rsidR="00F03695">
        <w:t xml:space="preserve"> </w:t>
      </w:r>
      <w:proofErr w:type="spellStart"/>
      <w:r w:rsidR="00F03695">
        <w:t>nil</w:t>
      </w:r>
      <w:proofErr w:type="spellEnd"/>
      <w:r w:rsidR="00BA5858">
        <w:t>,</w:t>
      </w:r>
      <w:r w:rsidR="00F03695">
        <w:t xml:space="preserve"> moramo s </w:t>
      </w:r>
      <w:proofErr w:type="spellStart"/>
      <w:r w:rsidR="00F03695">
        <w:t>pomocjo</w:t>
      </w:r>
      <w:proofErr w:type="spellEnd"/>
      <w:r w:rsidR="00F03695">
        <w:t xml:space="preserve"> </w:t>
      </w:r>
      <w:proofErr w:type="spellStart"/>
      <w:r w:rsidR="00F03695">
        <w:t>if</w:t>
      </w:r>
      <w:proofErr w:type="spellEnd"/>
      <w:r w:rsidR="00F03695">
        <w:t xml:space="preserve"> let sintakse vrednost odviti (ang. </w:t>
      </w:r>
      <w:proofErr w:type="spellStart"/>
      <w:r w:rsidR="00F03695">
        <w:t>unwrap</w:t>
      </w:r>
      <w:proofErr w:type="spellEnd"/>
      <w:r w:rsidR="00F03695">
        <w:t xml:space="preserve">). Ker so vsi klici na spletne storitve </w:t>
      </w:r>
      <w:r w:rsidR="00F03695">
        <w:lastRenderedPageBreak/>
        <w:t>asinhroni</w:t>
      </w:r>
      <w:r w:rsidR="00900A90">
        <w:t>,</w:t>
      </w:r>
      <w:r w:rsidR="00F03695">
        <w:t xml:space="preserve"> moramo za dostop do grafičnih elementov, kot je </w:t>
      </w:r>
      <w:proofErr w:type="spellStart"/>
      <w:r w:rsidR="00F03695">
        <w:t>Label</w:t>
      </w:r>
      <w:proofErr w:type="spellEnd"/>
      <w:ins w:id="220" w:author="Doma" w:date="2016-08-22T21:35:00Z">
        <w:r w:rsidR="00BB2805">
          <w:t>,</w:t>
        </w:r>
      </w:ins>
      <w:r w:rsidR="00F03695">
        <w:t xml:space="preserve"> eksplicitno dodati besed</w:t>
      </w:r>
      <w:del w:id="221" w:author="Doma" w:date="2016-08-22T21:36:00Z">
        <w:r w:rsidR="00F03695" w:rsidDel="00BB2805">
          <w:delText>ic</w:delText>
        </w:r>
      </w:del>
      <w:r w:rsidR="00F03695">
        <w:t xml:space="preserve">o </w:t>
      </w:r>
      <w:proofErr w:type="spellStart"/>
      <w:r w:rsidR="00F03695">
        <w:t>self</w:t>
      </w:r>
      <w:proofErr w:type="spellEnd"/>
      <w:r w:rsidR="00F03695">
        <w:t xml:space="preserve">. </w:t>
      </w:r>
    </w:p>
    <w:p w14:paraId="636E7BA9" w14:textId="44D9E44C"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ins w:id="222" w:author="Doma" w:date="2016-08-22T21:36:00Z">
        <w:r w:rsidR="00BB2805">
          <w:t>e</w:t>
        </w:r>
      </w:ins>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del w:id="223" w:author="Doma" w:date="2016-08-22T21:36:00Z">
        <w:r w:rsidR="008264E2" w:rsidDel="00BB2805">
          <w:delText>.</w:delText>
        </w:r>
        <w:r w:rsidR="00A328BE" w:rsidDel="00BB2805">
          <w:delText xml:space="preserve"> </w:delText>
        </w:r>
        <w:r w:rsidR="008264E2" w:rsidDel="00BB2805">
          <w:delText>To</w:delText>
        </w:r>
      </w:del>
      <w:ins w:id="224" w:author="Doma" w:date="2016-08-22T21:36:00Z">
        <w:r w:rsidR="00BB2805">
          <w:t>, kar</w:t>
        </w:r>
      </w:ins>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76181C89" w:rsidR="00A328BE" w:rsidRDefault="00A328BE" w:rsidP="00391B75">
      <w:r>
        <w:t xml:space="preserve">Pri naši aplikaciji </w:t>
      </w:r>
      <w:r w:rsidR="0087532D">
        <w:t>se ob normalni uporabi</w:t>
      </w:r>
      <w:del w:id="225" w:author="Doma" w:date="2016-08-22T21:37:00Z">
        <w:r w:rsidR="00E658E9" w:rsidDel="00BB2805">
          <w:delText>,</w:delText>
        </w:r>
      </w:del>
      <w:r w:rsidR="0087532D">
        <w:t xml:space="preserve">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ins w:id="226" w:author="Doma" w:date="2016-08-22T21:37:00Z">
        <w:r w:rsidR="00BB2805">
          <w:t>,</w:t>
        </w:r>
      </w:ins>
      <w:r>
        <w:t xml:space="preserve"> mora </w:t>
      </w:r>
      <w:r w:rsidR="008264E2">
        <w:t>nit</w:t>
      </w:r>
      <w:r>
        <w:t xml:space="preserve"> čakati na </w:t>
      </w:r>
      <w:proofErr w:type="spellStart"/>
      <w:r>
        <w:t>timeout</w:t>
      </w:r>
      <w:proofErr w:type="spellEnd"/>
      <w:r>
        <w: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227" w:name="_Toc459633493"/>
      <w:bookmarkStart w:id="228" w:name="_Toc459633965"/>
      <w:r>
        <w:t>Nastavitve aplikacije in s</w:t>
      </w:r>
      <w:r w:rsidR="0077290F">
        <w:t xml:space="preserve">hramba </w:t>
      </w:r>
      <w:proofErr w:type="spellStart"/>
      <w:r w:rsidR="0077290F" w:rsidRPr="0077290F">
        <w:t>NSUserDefaults</w:t>
      </w:r>
      <w:bookmarkEnd w:id="227"/>
      <w:bookmarkEnd w:id="228"/>
      <w:proofErr w:type="spellEnd"/>
    </w:p>
    <w:p w14:paraId="6DEBD0FB" w14:textId="77777777" w:rsidR="001B7BF1" w:rsidRDefault="001B7BF1" w:rsidP="001B7BF1">
      <w:pPr>
        <w:keepNext/>
        <w:jc w:val="center"/>
      </w:pPr>
      <w:r>
        <w:rPr>
          <w:noProof/>
          <w:lang w:eastAsia="sl-SI"/>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229"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229"/>
    </w:p>
    <w:p w14:paraId="22359173" w14:textId="77777777" w:rsidR="001B7BF1" w:rsidRDefault="001B7BF1" w:rsidP="00DD54F6"/>
    <w:p w14:paraId="29AF4785" w14:textId="5CBF8D51" w:rsidR="00CA2CCF" w:rsidRDefault="001B7BF1" w:rsidP="00DD54F6">
      <w:r>
        <w:t xml:space="preserve">Aplikacija ima tudi možnost </w:t>
      </w:r>
      <w:commentRangeStart w:id="230"/>
      <w:r>
        <w:t xml:space="preserve">nastavljanja nekaterih nastavitev </w:t>
      </w:r>
      <w:commentRangeEnd w:id="230"/>
      <w:r w:rsidR="00BB2805">
        <w:rPr>
          <w:rStyle w:val="CommentReference"/>
          <w:szCs w:val="20"/>
        </w:rPr>
        <w:commentReference w:id="230"/>
      </w:r>
      <w:r>
        <w:t>(</w:t>
      </w:r>
      <w:commentRangeStart w:id="231"/>
      <w:r w:rsidR="00391B75">
        <w:t>S</w:t>
      </w:r>
      <w:r>
        <w:t xml:space="preserve">lika </w:t>
      </w:r>
      <w:r w:rsidR="00391B75">
        <w:t>14</w:t>
      </w:r>
      <w:commentRangeEnd w:id="231"/>
      <w:r w:rsidR="00BB2805">
        <w:rPr>
          <w:rStyle w:val="CommentReference"/>
          <w:szCs w:val="20"/>
        </w:rPr>
        <w:commentReference w:id="231"/>
      </w:r>
      <w:r>
        <w:t xml:space="preserve">). </w:t>
      </w:r>
      <w:r w:rsidR="008264E2">
        <w:t>Uporabnik si lahko za vsako GPIO izhod nastavi last</w:t>
      </w:r>
      <w:r w:rsidR="00E01BB6">
        <w:t>n</w:t>
      </w:r>
      <w:r w:rsidR="008264E2">
        <w:t xml:space="preserve">o oznako, nastaviti </w:t>
      </w:r>
      <w:ins w:id="232" w:author="Doma" w:date="2016-08-22T21:39:00Z">
        <w:r w:rsidR="00BB2805">
          <w:t xml:space="preserve">pa </w:t>
        </w:r>
      </w:ins>
      <w:r w:rsidR="008264E2">
        <w:t>mora tudi URL do mikroračunalnika. Za avtomatski vklop in izklop luči</w:t>
      </w:r>
      <w:r w:rsidR="00E658E9">
        <w:t xml:space="preserve"> glede na</w:t>
      </w:r>
      <w:r w:rsidR="008264E2">
        <w:t xml:space="preserve"> bližino </w:t>
      </w:r>
      <w:proofErr w:type="spellStart"/>
      <w:r w:rsidR="008264E2">
        <w:t>iBeacon</w:t>
      </w:r>
      <w:proofErr w:type="spellEnd"/>
      <w:r w:rsidR="008264E2">
        <w:t xml:space="preserve"> oddajnika</w:t>
      </w:r>
      <w:del w:id="233" w:author="Doma" w:date="2016-08-22T21:39:00Z">
        <w:r w:rsidR="00E658E9" w:rsidDel="00BB2805">
          <w:delText>,</w:delText>
        </w:r>
      </w:del>
      <w:r w:rsidR="008264E2">
        <w:t xml:space="preserve"> </w:t>
      </w:r>
      <w:r w:rsidR="008264E2">
        <w:lastRenderedPageBreak/>
        <w:t>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proofErr w:type="spellStart"/>
      <w:r w:rsidR="00963094" w:rsidRPr="00963094">
        <w:t>NSUserDefaults</w:t>
      </w:r>
      <w:proofErr w:type="spellEnd"/>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let</w:t>
      </w:r>
      <w:proofErr w:type="gramEnd"/>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r w:rsidRPr="00CA2CCF">
        <w:rPr>
          <w:rFonts w:ascii="Menlo" w:hAnsi="Menlo" w:cs="Menlo"/>
          <w:color w:val="000000"/>
          <w:sz w:val="18"/>
          <w:lang w:val="en-US"/>
        </w:rPr>
        <w:t>(</w:t>
      </w:r>
      <w:proofErr w:type="gramEnd"/>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0000FF"/>
          <w:sz w:val="18"/>
          <w:lang w:val="en-US"/>
        </w:rPr>
        <w:t>if</w:t>
      </w:r>
      <w:proofErr w:type="gramEnd"/>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234" w:name="_Toc459633494"/>
      <w:bookmarkStart w:id="235" w:name="_Toc459633966"/>
      <w:proofErr w:type="spellStart"/>
      <w:r>
        <w:t>CoreLocation</w:t>
      </w:r>
      <w:bookmarkEnd w:id="234"/>
      <w:bookmarkEnd w:id="235"/>
      <w:proofErr w:type="spellEnd"/>
    </w:p>
    <w:p w14:paraId="09C6EC38" w14:textId="74AB4FFE" w:rsidR="00CD5572" w:rsidRDefault="00CD5572" w:rsidP="00CD5572">
      <w:r>
        <w:t xml:space="preserve">Tehnologija </w:t>
      </w:r>
      <w:proofErr w:type="spellStart"/>
      <w:r>
        <w:t>iBeacon</w:t>
      </w:r>
      <w:proofErr w:type="spellEnd"/>
      <w:r>
        <w:t xml:space="preserve"> spada v operacijskem sistemu </w:t>
      </w:r>
      <w:proofErr w:type="spellStart"/>
      <w:r>
        <w:t>iOS</w:t>
      </w:r>
      <w:proofErr w:type="spellEnd"/>
      <w:r>
        <w:t xml:space="preserve"> v kategorijo lokacijskih storitev. Za potrebe aplikacije smo jo uporabili za avtomatsko upravljanje z lučmi</w:t>
      </w:r>
      <w:del w:id="236" w:author="Doma" w:date="2016-08-22T21:41:00Z">
        <w:r w:rsidDel="00BB2805">
          <w:delText>,</w:delText>
        </w:r>
      </w:del>
      <w:r>
        <w:t xml:space="preserve">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del w:id="237" w:author="Doma" w:date="2016-08-22T21:42:00Z">
        <w:r w:rsidR="0092150C" w:rsidDel="00BB2805">
          <w:delText xml:space="preserve"> Zaradi varovanja osebnih podatkov</w:delText>
        </w:r>
        <w:r w:rsidR="00E658E9" w:rsidDel="00BB2805">
          <w:delText>,</w:delText>
        </w:r>
        <w:r w:rsidR="0092150C" w:rsidDel="00BB2805">
          <w:delText xml:space="preserve"> </w:delText>
        </w:r>
        <w:r w:rsidR="00E658E9" w:rsidDel="00BB2805">
          <w:delText>operacijski sistem</w:delText>
        </w:r>
        <w:r w:rsidR="0092150C" w:rsidDel="00BB2805">
          <w:delText xml:space="preserve"> avtomatsko prika</w:delText>
        </w:r>
        <w:r w:rsidR="00E658E9" w:rsidDel="00BB2805">
          <w:delText>že obvestilo</w:delText>
        </w:r>
        <w:r w:rsidR="0092150C" w:rsidDel="00BB2805">
          <w:delText>.</w:delText>
        </w:r>
      </w:del>
    </w:p>
    <w:p w14:paraId="538B9045" w14:textId="77777777" w:rsidR="00A803F2" w:rsidRDefault="00A803F2" w:rsidP="00CD5572"/>
    <w:p w14:paraId="77354271" w14:textId="6B28B28A" w:rsidR="00BC7203" w:rsidRDefault="00CD5572" w:rsidP="00CD5572">
      <w:commentRangeStart w:id="238"/>
      <w:del w:id="239" w:author="Doma" w:date="2016-08-22T21:42:00Z">
        <w:r w:rsidDel="00BB2805">
          <w:delText xml:space="preserve"> </w:delText>
        </w:r>
      </w:del>
      <w:r>
        <w:t xml:space="preserve">V sobo </w:t>
      </w:r>
      <w:commentRangeEnd w:id="238"/>
      <w:r w:rsidR="00674A8C">
        <w:rPr>
          <w:rStyle w:val="CommentReference"/>
          <w:szCs w:val="20"/>
        </w:rPr>
        <w:commentReference w:id="238"/>
      </w:r>
      <w:r>
        <w:t xml:space="preserve">smo namestili prej opisan </w:t>
      </w:r>
      <w:proofErr w:type="spellStart"/>
      <w:r>
        <w:t>iBeacon</w:t>
      </w:r>
      <w:proofErr w:type="spellEnd"/>
      <w:r>
        <w:t xml:space="preserve"> oddajnik. Uporabnik mora pred uporabo v nastavitve aplikacije</w:t>
      </w:r>
      <w:del w:id="240" w:author="Doma" w:date="2016-08-22T21:43:00Z">
        <w:r w:rsidR="00E658E9" w:rsidDel="00BB2805">
          <w:delText>,</w:delText>
        </w:r>
      </w:del>
      <w:r>
        <w:t xml:space="preserve"> vnesti unikaten identifikator UUID</w:t>
      </w:r>
      <w:r w:rsidR="00D80A59">
        <w:t xml:space="preserve"> svojega </w:t>
      </w:r>
      <w:proofErr w:type="spellStart"/>
      <w:r w:rsidR="00D80A59">
        <w:t>beacona</w:t>
      </w:r>
      <w:proofErr w:type="spellEnd"/>
      <w:r>
        <w:t xml:space="preserve"> </w:t>
      </w:r>
      <w:r w:rsidR="00D80A59">
        <w:t>ter</w:t>
      </w:r>
      <w:r>
        <w:t xml:space="preserve"> izbrati željene luči. </w:t>
      </w:r>
      <w:r w:rsidR="00B127C4">
        <w:t xml:space="preserve">Naslednji izsek kode prikazuje uporabo </w:t>
      </w:r>
      <w:proofErr w:type="spellStart"/>
      <w:r w:rsidR="00B127C4">
        <w:t>iBeacon</w:t>
      </w:r>
      <w:proofErr w:type="spellEnd"/>
      <w:r w:rsidR="00B127C4">
        <w:t xml:space="preserve"> tehnologije v aplikaciji.</w:t>
      </w:r>
      <w:r>
        <w:t xml:space="preserve"> </w:t>
      </w:r>
      <w:r w:rsidR="005507E6">
        <w:t>Razred, ki implementira to funkcionalnost</w:t>
      </w:r>
      <w:r w:rsidR="00E658E9">
        <w:t>,</w:t>
      </w:r>
      <w:r w:rsidR="005507E6">
        <w:t xml:space="preserve"> mora z uporabo vzorca delegiranje </w:t>
      </w:r>
      <w:r w:rsidR="002C6A33">
        <w:t xml:space="preserve">ustrezati protokolu </w:t>
      </w:r>
      <w:proofErr w:type="spellStart"/>
      <w:r w:rsidR="002C6A33" w:rsidRPr="00715BD8">
        <w:rPr>
          <w:shd w:val="clear" w:color="auto" w:fill="D9D9D9" w:themeFill="background1" w:themeFillShade="D9"/>
        </w:rPr>
        <w:t>CLLocationManagerDelegate</w:t>
      </w:r>
      <w:proofErr w:type="spellEnd"/>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proofErr w:type="gramStart"/>
      <w:r w:rsidRPr="002E6522">
        <w:rPr>
          <w:rFonts w:ascii="Menlo" w:hAnsi="Menlo" w:cs="Menlo"/>
          <w:color w:val="0000FF"/>
          <w:sz w:val="18"/>
          <w:szCs w:val="18"/>
          <w:lang w:val="en-US"/>
        </w:rPr>
        <w:t>override</w:t>
      </w:r>
      <w:proofErr w:type="gramEnd"/>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5507E6" w:rsidRPr="002E6522">
        <w:rPr>
          <w:rFonts w:ascii="Menlo" w:hAnsi="Menlo" w:cs="Menlo"/>
          <w:color w:val="0000FF"/>
          <w:sz w:val="18"/>
          <w:szCs w:val="18"/>
          <w:lang w:val="en-US"/>
        </w:rPr>
        <w:t>let</w:t>
      </w:r>
      <w:proofErr w:type="gram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proofErr w:type="gramStart"/>
      <w:r w:rsidR="00B127C4" w:rsidRPr="002E6522">
        <w:rPr>
          <w:rFonts w:ascii="Menlo" w:hAnsi="Menlo" w:cs="Menlo"/>
          <w:color w:val="0000FF"/>
          <w:sz w:val="18"/>
          <w:szCs w:val="18"/>
          <w:lang w:val="en-US"/>
        </w:rPr>
        <w:t>var</w:t>
      </w:r>
      <w:proofErr w:type="spellEnd"/>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let</w:t>
      </w:r>
      <w:proofErr w:type="gramEnd"/>
      <w:r w:rsidR="00B127C4" w:rsidRPr="002E6522">
        <w:rPr>
          <w:rFonts w:ascii="Menlo" w:hAnsi="Menlo" w:cs="Menlo"/>
          <w:color w:val="000000"/>
          <w:sz w:val="18"/>
          <w:szCs w:val="18"/>
          <w:lang w:val="en-US"/>
        </w:rPr>
        <w:t xml:space="preserve"> region = </w:t>
      </w:r>
      <w:proofErr w:type="spell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w:t>
      </w:r>
      <w:proofErr w:type="spellStart"/>
      <w:r w:rsidR="00B127C4" w:rsidRPr="002E6522">
        <w:rPr>
          <w:rFonts w:ascii="Menlo" w:hAnsi="Menlo" w:cs="Menlo"/>
          <w:color w:val="A31515"/>
          <w:sz w:val="18"/>
          <w:szCs w:val="18"/>
          <w:lang w:val="en-US"/>
        </w:rPr>
        <w:t>iBeacon</w:t>
      </w:r>
      <w:proofErr w:type="spellEnd"/>
      <w:r w:rsidR="00B127C4" w:rsidRPr="002E6522">
        <w:rPr>
          <w:rFonts w:ascii="Menlo" w:hAnsi="Menlo" w:cs="Menlo"/>
          <w:color w:val="A31515"/>
          <w:sz w:val="18"/>
          <w:szCs w:val="18"/>
          <w:lang w:val="en-US"/>
        </w:rPr>
        <w:t>"</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proofErr w:type="gramStart"/>
      <w:r w:rsidR="005507E6" w:rsidRPr="002E6522">
        <w:rPr>
          <w:rFonts w:ascii="Menlo" w:hAnsi="Menlo" w:cs="Menlo"/>
          <w:color w:val="000000"/>
          <w:sz w:val="18"/>
          <w:szCs w:val="18"/>
          <w:lang w:val="en-US"/>
        </w:rPr>
        <w:t>ali</w:t>
      </w:r>
      <w:proofErr w:type="spellEnd"/>
      <w:proofErr w:type="gram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gramStart"/>
      <w:r w:rsidR="00B127C4" w:rsidRPr="002E6522">
        <w:rPr>
          <w:rFonts w:ascii="Menlo" w:hAnsi="Menlo" w:cs="Menlo"/>
          <w:color w:val="0000FF"/>
          <w:sz w:val="18"/>
          <w:szCs w:val="18"/>
          <w:lang w:val="en-US"/>
        </w:rPr>
        <w:t>if</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 xml:space="preserve">() !=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roofErr w:type="gramEnd"/>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proofErr w:type="spellStart"/>
      <w:proofErr w:type="gram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2E6522">
        <w:rPr>
          <w:rFonts w:ascii="Menlo" w:hAnsi="Menlo" w:cs="Menlo"/>
          <w:color w:val="0000FF"/>
          <w:sz w:val="18"/>
          <w:lang w:val="en-US"/>
        </w:rPr>
        <w:t>func</w:t>
      </w:r>
      <w:proofErr w:type="spellEnd"/>
      <w:proofErr w:type="gram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proofErr w:type="gramStart"/>
      <w:r w:rsidRPr="002E6522">
        <w:rPr>
          <w:rFonts w:ascii="Menlo" w:hAnsi="Menlo" w:cs="Menlo"/>
          <w:color w:val="2B839F"/>
          <w:sz w:val="18"/>
          <w:lang w:val="en-US"/>
        </w:rPr>
        <w:t>print</w:t>
      </w:r>
      <w:r w:rsidRPr="002E6522">
        <w:rPr>
          <w:rFonts w:ascii="Menlo" w:hAnsi="Menlo" w:cs="Menlo"/>
          <w:color w:val="000000"/>
          <w:sz w:val="18"/>
          <w:lang w:val="en-US"/>
        </w:rPr>
        <w:t>(</w:t>
      </w:r>
      <w:proofErr w:type="gramEnd"/>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t xml:space="preserve">Metoda </w:t>
      </w:r>
      <w:proofErr w:type="spellStart"/>
      <w:r w:rsidRPr="00E26117">
        <w:t>locationManager</w:t>
      </w:r>
      <w:proofErr w:type="spellEnd"/>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w:t>
      </w:r>
      <w:proofErr w:type="spellStart"/>
      <w:r w:rsidR="00A64B0E">
        <w:t>CLBeacon</w:t>
      </w:r>
      <w:proofErr w:type="spellEnd"/>
      <w:r w:rsidR="00A64B0E">
        <w:t xml:space="preserve"> pa lahko ugotovimo tudi oddaljenost od oddajnika, natančnost oddaljenosti, moč signala, </w:t>
      </w:r>
      <w:r w:rsidR="00E01BB6">
        <w:t>'</w:t>
      </w:r>
      <w:r w:rsidR="00A64B0E">
        <w:t>major</w:t>
      </w:r>
      <w:r w:rsidR="00E01BB6">
        <w:t>'</w:t>
      </w:r>
      <w:r w:rsidR="00A64B0E">
        <w:t xml:space="preserve"> ter </w:t>
      </w:r>
      <w:r w:rsidR="00E01BB6">
        <w:t>'</w:t>
      </w:r>
      <w:proofErr w:type="spellStart"/>
      <w:r w:rsidR="00A64B0E">
        <w:t>minor</w:t>
      </w:r>
      <w:proofErr w:type="spellEnd"/>
      <w:r w:rsidR="00E01BB6">
        <w:t>'</w:t>
      </w:r>
      <w:r w:rsidR="00A64B0E">
        <w:t xml:space="preserve"> vrednosti in UUID. </w:t>
      </w:r>
    </w:p>
    <w:p w14:paraId="21FE6A6E" w14:textId="2C8F14B6" w:rsidR="00262F1F" w:rsidRDefault="00262F1F" w:rsidP="00262F1F">
      <w:pPr>
        <w:pStyle w:val="Heading3"/>
      </w:pPr>
      <w:bookmarkStart w:id="241" w:name="_Toc459633495"/>
      <w:bookmarkStart w:id="242" w:name="_Toc459633967"/>
      <w:r>
        <w:lastRenderedPageBreak/>
        <w:t>Izdelava uporabniškega vmesnika</w:t>
      </w:r>
      <w:bookmarkEnd w:id="241"/>
      <w:bookmarkEnd w:id="242"/>
    </w:p>
    <w:p w14:paraId="643C22D5" w14:textId="53362534" w:rsidR="007370A0" w:rsidRDefault="00262F1F" w:rsidP="007370A0">
      <w:proofErr w:type="spellStart"/>
      <w:r>
        <w:t>Xcode</w:t>
      </w:r>
      <w:proofErr w:type="spellEnd"/>
      <w:r>
        <w:t xml:space="preserve"> za implementacijo grafičnega vmesnika uporablja </w:t>
      </w:r>
      <w:commentRangeStart w:id="243"/>
      <w:proofErr w:type="spellStart"/>
      <w:r>
        <w:t>Storyboard</w:t>
      </w:r>
      <w:commentRangeEnd w:id="243"/>
      <w:proofErr w:type="spellEnd"/>
      <w:r w:rsidR="00674A8C">
        <w:rPr>
          <w:rStyle w:val="CommentReference"/>
          <w:szCs w:val="20"/>
        </w:rPr>
        <w:commentReference w:id="243"/>
      </w:r>
      <w:r>
        <w:t xml:space="preserve">. </w:t>
      </w:r>
      <w:r w:rsidR="00F45B2E">
        <w:t>Predloge zaslonskih slik</w:t>
      </w:r>
      <w:r w:rsidR="00986C9D">
        <w:t xml:space="preserve"> </w:t>
      </w:r>
      <w:r w:rsidR="00112BC5">
        <w:t xml:space="preserve">razporedimo po platnu in jih med seboj povezujemo z različnimi tipi prehodov. Na </w:t>
      </w:r>
      <w:ins w:id="244" w:author="Doma" w:date="2016-08-22T21:47:00Z">
        <w:r w:rsidR="00674A8C">
          <w:t>p</w:t>
        </w:r>
      </w:ins>
      <w:del w:id="245" w:author="Doma" w:date="2016-08-22T21:47:00Z">
        <w:r w:rsidR="00112BC5" w:rsidDel="00674A8C">
          <w:delText>P</w:delText>
        </w:r>
      </w:del>
      <w:r w:rsidR="00112BC5">
        <w:t xml:space="preserve">redloge </w:t>
      </w:r>
      <w:del w:id="246" w:author="Doma" w:date="2016-08-22T21:47:00Z">
        <w:r w:rsidR="00112BC5" w:rsidDel="00674A8C">
          <w:delText xml:space="preserve">zaslonskih </w:delText>
        </w:r>
      </w:del>
      <w:r w:rsidR="00112BC5">
        <w:t xml:space="preserve">slik nato razporedimo elemente, ki jih </w:t>
      </w:r>
      <w:del w:id="247" w:author="Doma" w:date="2016-08-22T21:47:00Z">
        <w:r w:rsidR="00112BC5" w:rsidDel="00674A8C">
          <w:delText xml:space="preserve">posamezen </w:delText>
        </w:r>
      </w:del>
      <w:ins w:id="248" w:author="Doma" w:date="2016-08-22T21:47:00Z">
        <w:r w:rsidR="00674A8C">
          <w:t>posamez</w:t>
        </w:r>
        <w:r w:rsidR="00674A8C">
          <w:t>ni</w:t>
        </w:r>
        <w:r w:rsidR="00674A8C">
          <w:t xml:space="preserve"> </w:t>
        </w:r>
      </w:ins>
      <w:r w:rsidR="00112BC5">
        <w:t xml:space="preserve">zaslon potrebuje. Primeri teh </w:t>
      </w:r>
      <w:r w:rsidR="007370A0">
        <w:t xml:space="preserve">grafičnih </w:t>
      </w:r>
      <w:r w:rsidR="00112BC5">
        <w:t xml:space="preserve">elementov so </w:t>
      </w:r>
      <w:proofErr w:type="spellStart"/>
      <w:r w:rsidR="00112BC5">
        <w:t>label</w:t>
      </w:r>
      <w:proofErr w:type="spellEnd"/>
      <w:r w:rsidR="00112BC5">
        <w:t xml:space="preserve">, </w:t>
      </w:r>
      <w:proofErr w:type="spellStart"/>
      <w:r w:rsidR="00112BC5">
        <w:t>button</w:t>
      </w:r>
      <w:proofErr w:type="spellEnd"/>
      <w:r w:rsidR="00112BC5">
        <w:t xml:space="preserve">, </w:t>
      </w:r>
      <w:proofErr w:type="spellStart"/>
      <w:r w:rsidR="00112BC5">
        <w:t>text</w:t>
      </w:r>
      <w:proofErr w:type="spellEnd"/>
      <w:r w:rsidR="00112BC5">
        <w:t xml:space="preserve"> </w:t>
      </w:r>
      <w:proofErr w:type="spellStart"/>
      <w:r w:rsidR="00112BC5">
        <w:t>field</w:t>
      </w:r>
      <w:proofErr w:type="spellEnd"/>
      <w:r w:rsidR="00112BC5">
        <w:t xml:space="preserve">, </w:t>
      </w:r>
      <w:proofErr w:type="spellStart"/>
      <w:r w:rsidR="00112BC5">
        <w:t>slider</w:t>
      </w:r>
      <w:proofErr w:type="spellEnd"/>
      <w:r w:rsidR="00112BC5">
        <w:t xml:space="preserve">, </w:t>
      </w:r>
      <w:proofErr w:type="spellStart"/>
      <w:r w:rsidR="00112BC5">
        <w:t>switch</w:t>
      </w:r>
      <w:proofErr w:type="spellEnd"/>
      <w:r w:rsidR="00112BC5">
        <w:t xml:space="preserve">, image </w:t>
      </w:r>
      <w:proofErr w:type="spellStart"/>
      <w:r w:rsidR="00112BC5">
        <w:t>view</w:t>
      </w:r>
      <w:proofErr w:type="spellEnd"/>
      <w:r w:rsidR="00112BC5">
        <w:t>.</w:t>
      </w:r>
      <w:r w:rsidR="007370A0">
        <w:t xml:space="preserve"> To orodje je primerno tudi za </w:t>
      </w:r>
      <w:proofErr w:type="spellStart"/>
      <w:r w:rsidR="007370A0">
        <w:t>prototipiranje</w:t>
      </w:r>
      <w:proofErr w:type="spellEnd"/>
      <w:r w:rsidR="007370A0">
        <w:t xml:space="preserve"> in takojšnje testiranje na dejanski napravi</w:t>
      </w:r>
      <w:r w:rsidR="00104E8E">
        <w:t xml:space="preserve"> (</w:t>
      </w:r>
      <w:commentRangeStart w:id="249"/>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commentRangeEnd w:id="249"/>
      <w:r w:rsidR="00674A8C">
        <w:rPr>
          <w:rStyle w:val="CommentReference"/>
          <w:szCs w:val="20"/>
        </w:rPr>
        <w:commentReference w:id="249"/>
      </w:r>
      <w:r w:rsidR="00104E8E">
        <w:t>)</w:t>
      </w:r>
      <w:r w:rsidR="007370A0">
        <w:t>.</w:t>
      </w:r>
    </w:p>
    <w:p w14:paraId="3A1761DA" w14:textId="77777777" w:rsidR="007370A0" w:rsidRDefault="007370A0" w:rsidP="007370A0">
      <w:pPr>
        <w:keepNext/>
      </w:pPr>
      <w:r>
        <w:rPr>
          <w:noProof/>
          <w:lang w:eastAsia="sl-SI"/>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250" w:name="_Ref459547867"/>
      <w:bookmarkStart w:id="251"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250"/>
      <w:r>
        <w:t>: Gradnja grafičnega upora</w:t>
      </w:r>
      <w:r w:rsidR="002872A0">
        <w:t>b</w:t>
      </w:r>
      <w:r>
        <w:t>niškega vmesnika</w:t>
      </w:r>
      <w:r w:rsidR="002872A0">
        <w:t xml:space="preserve"> v okolju </w:t>
      </w:r>
      <w:proofErr w:type="spellStart"/>
      <w:r w:rsidR="002872A0">
        <w:t>Xcode</w:t>
      </w:r>
      <w:bookmarkEnd w:id="251"/>
      <w:proofErr w:type="spellEnd"/>
    </w:p>
    <w:p w14:paraId="01F99064" w14:textId="77777777" w:rsidR="007370A0" w:rsidRPr="007370A0" w:rsidRDefault="007370A0" w:rsidP="007370A0"/>
    <w:p w14:paraId="51429AD4" w14:textId="61C88210" w:rsidR="00B30E3B" w:rsidRDefault="007370A0" w:rsidP="00262F1F">
      <w:r>
        <w:t>Z</w:t>
      </w:r>
      <w:r w:rsidR="00112BC5">
        <w:t xml:space="preserve">a naš projekt smo se odločili, da </w:t>
      </w:r>
      <w:r>
        <w:t>b</w:t>
      </w:r>
      <w:r w:rsidR="00112BC5">
        <w:t xml:space="preserve">omo razvili univerzalno </w:t>
      </w:r>
      <w:proofErr w:type="spellStart"/>
      <w:r w:rsidR="00112BC5">
        <w:t>iOS</w:t>
      </w:r>
      <w:proofErr w:type="spellEnd"/>
      <w:r w:rsidR="00112BC5">
        <w:t xml:space="preserve"> aplikacijo. To pomeni, da jo lahko poganjamo na tabličnih računalnikih </w:t>
      </w:r>
      <w:proofErr w:type="spellStart"/>
      <w:r w:rsidR="00112BC5">
        <w:t>iPad</w:t>
      </w:r>
      <w:proofErr w:type="spellEnd"/>
      <w:r w:rsidR="00112BC5">
        <w:t xml:space="preserve">, telefonih </w:t>
      </w:r>
      <w:proofErr w:type="spellStart"/>
      <w:r w:rsidR="00112BC5">
        <w:t>iPhone</w:t>
      </w:r>
      <w:proofErr w:type="spellEnd"/>
      <w:r w:rsidR="00112BC5">
        <w:t xml:space="preserve"> in medijskih napravah </w:t>
      </w:r>
      <w:proofErr w:type="spellStart"/>
      <w:r w:rsidR="00112BC5">
        <w:t>iPod</w:t>
      </w:r>
      <w:proofErr w:type="spellEnd"/>
      <w:r w:rsidR="00112BC5">
        <w:t xml:space="preserve">. Te naprave so različnih velikosti, različno pa je tudi njihovo razmerje zaslonov. Da je uporabniški vmesnik pravilno prikazan </w:t>
      </w:r>
      <w:r>
        <w:t>na različnih zaslonih</w:t>
      </w:r>
      <w:ins w:id="252" w:author="Doma" w:date="2016-08-22T21:48:00Z">
        <w:r w:rsidR="00674A8C">
          <w:t>,</w:t>
        </w:r>
      </w:ins>
      <w:r>
        <w:t xml:space="preserve"> moramo grafičnim elementom dodati še omejitve (ang. </w:t>
      </w:r>
      <w:proofErr w:type="spellStart"/>
      <w:r w:rsidRPr="007370A0">
        <w:t>Constraints</w:t>
      </w:r>
      <w:proofErr w:type="spellEnd"/>
      <w:r>
        <w:t>).</w:t>
      </w:r>
      <w:r w:rsidR="00684F0D">
        <w:t xml:space="preserve"> </w:t>
      </w:r>
      <w:commentRangeStart w:id="253"/>
      <w:r w:rsidR="00104E8E">
        <w:t xml:space="preserve">Omejitve dodajamo </w:t>
      </w:r>
      <w:r w:rsidR="00E658E9">
        <w:t>s</w:t>
      </w:r>
      <w:r w:rsidR="00104E8E">
        <w:t xml:space="preserve"> potegi miške </w:t>
      </w:r>
      <w:ins w:id="254" w:author="Doma" w:date="2016-08-22T21:49:00Z">
        <w:r w:rsidR="00674A8C">
          <w:t>na druge grafične elemente</w:t>
        </w:r>
        <w:r w:rsidR="00674A8C" w:rsidDel="00674A8C">
          <w:t xml:space="preserve"> </w:t>
        </w:r>
      </w:ins>
      <w:del w:id="255" w:author="Doma" w:date="2016-08-22T21:49:00Z">
        <w:r w:rsidR="00104E8E" w:rsidDel="00674A8C">
          <w:delText xml:space="preserve">in </w:delText>
        </w:r>
      </w:del>
      <w:ins w:id="256" w:author="Doma" w:date="2016-08-22T21:49:00Z">
        <w:r w:rsidR="00674A8C">
          <w:t>ob držanju</w:t>
        </w:r>
        <w:r w:rsidR="00674A8C">
          <w:t xml:space="preserve"> </w:t>
        </w:r>
      </w:ins>
      <w:r w:rsidR="00104E8E">
        <w:t>tipke ctrl</w:t>
      </w:r>
      <w:del w:id="257" w:author="Doma" w:date="2016-08-22T21:49:00Z">
        <w:r w:rsidR="00104E8E" w:rsidDel="00674A8C">
          <w:delText xml:space="preserve"> na druge grafične elemente</w:delText>
        </w:r>
      </w:del>
      <w:r w:rsidR="00104E8E">
        <w:t xml:space="preserve">. </w:t>
      </w:r>
      <w:commentRangeEnd w:id="253"/>
      <w:r w:rsidR="00674A8C">
        <w:rPr>
          <w:rStyle w:val="CommentReference"/>
          <w:szCs w:val="20"/>
        </w:rPr>
        <w:commentReference w:id="253"/>
      </w:r>
      <w:r w:rsidR="00104E8E">
        <w:t xml:space="preserve">Nato moramo izbrati željen tip omejitev. </w:t>
      </w:r>
      <w:r w:rsidR="00684F0D">
        <w:t>Ko ima uporabniški vmesnik željen</w:t>
      </w:r>
      <w:ins w:id="258" w:author="Doma" w:date="2016-08-22T21:50:00Z">
        <w:r w:rsidR="00674A8C">
          <w:t>i</w:t>
        </w:r>
      </w:ins>
      <w:r w:rsidR="00684F0D">
        <w:t xml:space="preserve"> izgled, ga moramo povezati s kodo. To storimo s poteg</w:t>
      </w:r>
      <w:r w:rsidR="00F122FA">
        <w:t>om</w:t>
      </w:r>
      <w:r w:rsidR="00684F0D">
        <w:t xml:space="preserve"> miške</w:t>
      </w:r>
      <w:r w:rsidR="00F122FA">
        <w:t xml:space="preserve"> iz grafičnega elementa</w:t>
      </w:r>
      <w:del w:id="259" w:author="Doma" w:date="2016-08-22T21:50:00Z">
        <w:r w:rsidR="00F122FA" w:rsidDel="00674A8C">
          <w:delText>,</w:delText>
        </w:r>
      </w:del>
      <w:r w:rsidR="00F122FA">
        <w:t xml:space="preserve">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w:t>
      </w:r>
      <w:proofErr w:type="spellStart"/>
      <w:r w:rsidR="00F122FA">
        <w:t>asistant</w:t>
      </w:r>
      <w:proofErr w:type="spellEnd"/>
      <w:r w:rsidR="00F122FA">
        <w:t xml:space="preserve"> editor, ki razdeli glavno okno na polovico. Na </w:t>
      </w:r>
      <w:r w:rsidR="00E658E9">
        <w:t>prvem</w:t>
      </w:r>
      <w:r w:rsidR="00F122FA">
        <w:t xml:space="preserve"> izberemo </w:t>
      </w:r>
      <w:proofErr w:type="spellStart"/>
      <w:r w:rsidR="00F122FA">
        <w:t>Storyboard</w:t>
      </w:r>
      <w:proofErr w:type="spellEnd"/>
      <w:r w:rsidR="00F122FA">
        <w:t>,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ins w:id="260" w:author="Doma" w:date="2016-08-22T21:51:00Z">
        <w:r w:rsidR="00674A8C">
          <w:t>,</w:t>
        </w:r>
      </w:ins>
      <w:r w:rsidR="00F122FA">
        <w:t xml:space="preserve"> kjer želimo, da </w:t>
      </w:r>
      <w:r w:rsidR="00CB2FEC">
        <w:t>dogodek proži klic funkcije</w:t>
      </w:r>
      <w:r w:rsidR="00E658E9">
        <w:t>,</w:t>
      </w:r>
      <w:r w:rsidR="00CB2FEC">
        <w:t xml:space="preserve"> je klik na gumb</w:t>
      </w:r>
      <w:del w:id="261" w:author="Doma" w:date="2016-08-22T21:51:00Z">
        <w:r w:rsidR="00CB2FEC" w:rsidDel="00674A8C">
          <w:delText>, n</w:delText>
        </w:r>
      </w:del>
      <w:ins w:id="262" w:author="Doma" w:date="2016-08-22T21:51:00Z">
        <w:r w:rsidR="00674A8C">
          <w:t>. N</w:t>
        </w:r>
      </w:ins>
      <w:r w:rsidR="00CB2FEC">
        <w:t>atančneje</w:t>
      </w:r>
      <w:r w:rsidR="00E658E9">
        <w:t>:</w:t>
      </w:r>
      <w:r w:rsidR="00CB2FEC">
        <w:t xml:space="preserve"> ko uporabnik izpusti </w:t>
      </w:r>
      <w:r w:rsidR="00CB2FEC">
        <w:lastRenderedPageBreak/>
        <w:t xml:space="preserve">gumb v notranjosti elementa (ang. </w:t>
      </w:r>
      <w:proofErr w:type="spellStart"/>
      <w:r w:rsidR="00CB2FEC" w:rsidRPr="00CB2FEC">
        <w:t>touch</w:t>
      </w:r>
      <w:proofErr w:type="spellEnd"/>
      <w:r w:rsidR="00CB2FEC" w:rsidRPr="00CB2FEC">
        <w:t xml:space="preserve"> up </w:t>
      </w:r>
      <w:proofErr w:type="spellStart"/>
      <w:r w:rsidR="00CB2FEC" w:rsidRPr="00CB2FEC">
        <w:t>inside</w:t>
      </w:r>
      <w:proofErr w:type="spellEnd"/>
      <w:r w:rsidR="00CB2FEC">
        <w:t>). Primer, ko želimo dostopati le do lastnosti elementa</w:t>
      </w:r>
      <w:r w:rsidR="00E658E9">
        <w:t>,</w:t>
      </w:r>
      <w:r w:rsidR="00CB2FEC">
        <w:t xml:space="preserve"> je element </w:t>
      </w:r>
      <w:r w:rsidR="006611E2">
        <w:t xml:space="preserve">z besedilom (ang. </w:t>
      </w:r>
      <w:proofErr w:type="spellStart"/>
      <w:r w:rsidR="006611E2">
        <w:t>Label</w:t>
      </w:r>
      <w:proofErr w:type="spellEnd"/>
      <w:r w:rsidR="006611E2">
        <w:t xml:space="preserve">). Temu elementu lahko nastavimo besedilo preko lastnosti </w:t>
      </w:r>
      <w:proofErr w:type="spellStart"/>
      <w:r w:rsidR="006611E2">
        <w:t>text</w:t>
      </w:r>
      <w:proofErr w:type="spellEnd"/>
      <w:r w:rsidR="006611E2">
        <w:t>, nastavljamo pa lahko tudi barvo, velikost ipd.</w:t>
      </w:r>
      <w:r w:rsidR="006F3D0C">
        <w:t xml:space="preserve"> </w:t>
      </w:r>
    </w:p>
    <w:p w14:paraId="2A59D4B6" w14:textId="77777777" w:rsidR="008264E2" w:rsidRDefault="008264E2" w:rsidP="00262F1F"/>
    <w:p w14:paraId="0BF1F806" w14:textId="250D6029" w:rsidR="00B30E3B" w:rsidRDefault="00957B59" w:rsidP="00B378A0">
      <w:r>
        <w:t xml:space="preserve">Podobno kot pri povezavi grafičnih elementov </w:t>
      </w:r>
      <w:r w:rsidR="00E658E9">
        <w:t>s</w:t>
      </w:r>
      <w:r>
        <w:t xml:space="preserve"> kodo</w:t>
      </w:r>
      <w:del w:id="263" w:author="Doma" w:date="2016-08-22T21:52:00Z">
        <w:r w:rsidR="00E658E9" w:rsidDel="00674A8C">
          <w:delText>,</w:delText>
        </w:r>
      </w:del>
      <w:r>
        <w:t xml:space="preserve"> lahko naredimo tudi preproste prehode med različnimi zasloni. Pri naši aplikaciji smo naredili prehod pri kliku na gumb </w:t>
      </w:r>
      <w:proofErr w:type="spellStart"/>
      <w:r>
        <w:t>Settings</w:t>
      </w:r>
      <w:proofErr w:type="spellEnd"/>
      <w:r>
        <w:t>.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w:t>
      </w:r>
      <w:proofErr w:type="spellStart"/>
      <w:r w:rsidR="004673B7">
        <w:t>detail</w:t>
      </w:r>
      <w:proofErr w:type="spellEnd"/>
      <w:r w:rsidR="004673B7">
        <w:t xml:space="preserve">), modalni prikaz (ang. </w:t>
      </w:r>
      <w:proofErr w:type="spellStart"/>
      <w:r w:rsidR="004673B7">
        <w:t>Present</w:t>
      </w:r>
      <w:proofErr w:type="spellEnd"/>
      <w:r w:rsidR="004673B7">
        <w:t xml:space="preserve"> </w:t>
      </w:r>
      <w:proofErr w:type="spellStart"/>
      <w:r w:rsidR="00CE5F23" w:rsidRPr="00CE5F23">
        <w:t>modally</w:t>
      </w:r>
      <w:proofErr w:type="spellEnd"/>
      <w:r w:rsidR="00CE5F23">
        <w:t xml:space="preserve">) in prikaz pojavnega okna (ang. </w:t>
      </w:r>
      <w:proofErr w:type="spellStart"/>
      <w:r w:rsidR="00CE5F23">
        <w:t>Present</w:t>
      </w:r>
      <w:proofErr w:type="spellEnd"/>
      <w:r w:rsidR="00CE5F23">
        <w:t xml:space="preserve"> as </w:t>
      </w:r>
      <w:proofErr w:type="spellStart"/>
      <w:r w:rsidR="00CE5F23">
        <w:t>popover</w:t>
      </w:r>
      <w:proofErr w:type="spellEnd"/>
      <w:r w:rsidR="00CE5F23">
        <w:t>).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del w:id="264" w:author="Doma" w:date="2016-08-22T21:54:00Z">
        <w:r w:rsidR="00CE5F23" w:rsidDel="009462A3">
          <w:delText>tipično uniči</w:delText>
        </w:r>
      </w:del>
      <w:ins w:id="265" w:author="Doma" w:date="2016-08-22T21:54:00Z">
        <w:r w:rsidR="009462A3">
          <w:t>zavrže</w:t>
        </w:r>
      </w:ins>
      <w:r w:rsidR="00CE5F23">
        <w:t xml:space="preserve">. </w:t>
      </w:r>
      <w:commentRangeStart w:id="266"/>
      <w:r w:rsidR="00CE5F23">
        <w:t xml:space="preserve">Prehod lahko izvedemo programsko in sicer z metodo </w:t>
      </w:r>
      <w:proofErr w:type="spellStart"/>
      <w:r w:rsidR="00CE5F23" w:rsidRPr="00CE5F23">
        <w:t>performSegueWithIdentifier</w:t>
      </w:r>
      <w:proofErr w:type="spellEnd"/>
      <w:r w:rsidR="00CE5F23">
        <w:t xml:space="preserve"> in prehod na prejšnji zaslon z </w:t>
      </w:r>
      <w:proofErr w:type="spellStart"/>
      <w:r w:rsidR="00CE5F23" w:rsidRPr="00CE5F23">
        <w:t>unwindForSegue</w:t>
      </w:r>
      <w:proofErr w:type="spellEnd"/>
      <w:r w:rsidR="00CE5F23">
        <w:t>.</w:t>
      </w:r>
      <w:commentRangeEnd w:id="266"/>
      <w:r w:rsidR="009462A3">
        <w:rPr>
          <w:rStyle w:val="CommentReference"/>
          <w:szCs w:val="20"/>
        </w:rPr>
        <w:commentReference w:id="266"/>
      </w:r>
    </w:p>
    <w:p w14:paraId="0E3FEB93" w14:textId="58DA896E" w:rsidR="00911223" w:rsidRDefault="008C637E" w:rsidP="008C637E">
      <w:pPr>
        <w:pStyle w:val="Heading3"/>
      </w:pPr>
      <w:bookmarkStart w:id="267" w:name="_Toc459633496"/>
      <w:bookmarkStart w:id="268" w:name="_Toc459633968"/>
      <w:proofErr w:type="spellStart"/>
      <w:r>
        <w:t>Today</w:t>
      </w:r>
      <w:proofErr w:type="spellEnd"/>
      <w:r>
        <w:t xml:space="preserve"> </w:t>
      </w:r>
      <w:proofErr w:type="spellStart"/>
      <w:r>
        <w:t>extension</w:t>
      </w:r>
      <w:proofErr w:type="spellEnd"/>
      <w:r w:rsidR="009D13D3">
        <w:t xml:space="preserve"> – hiter dostop</w:t>
      </w:r>
      <w:bookmarkEnd w:id="267"/>
      <w:bookmarkEnd w:id="268"/>
    </w:p>
    <w:p w14:paraId="1D722181" w14:textId="28306727" w:rsidR="008C637E" w:rsidRPr="008C637E" w:rsidRDefault="0096008C" w:rsidP="008C637E">
      <w:r>
        <w:t>V operacijske</w:t>
      </w:r>
      <w:ins w:id="269" w:author="Doma" w:date="2016-08-22T21:55:00Z">
        <w:r w:rsidR="009462A3">
          <w:t>m</w:t>
        </w:r>
      </w:ins>
      <w:r>
        <w:t xml:space="preserve"> sistemu </w:t>
      </w:r>
      <w:proofErr w:type="spellStart"/>
      <w:r>
        <w:t>iOS</w:t>
      </w:r>
      <w:proofErr w:type="spellEnd"/>
      <w:r>
        <w:t xml:space="preserve"> ima uporabnik vedno mo</w:t>
      </w:r>
      <w:r w:rsidR="00A40D3B">
        <w:t>žnost s potegom navzdo</w:t>
      </w:r>
      <w:ins w:id="270" w:author="Doma" w:date="2016-08-22T21:55:00Z">
        <w:r w:rsidR="009462A3">
          <w:t>l</w:t>
        </w:r>
      </w:ins>
      <w:del w:id="271" w:author="Doma" w:date="2016-08-22T21:55:00Z">
        <w:r w:rsidR="009D13D3" w:rsidDel="009462A3">
          <w:delText>l -</w:delText>
        </w:r>
      </w:del>
      <w:r w:rsidR="00A40D3B">
        <w:t xml:space="preserve"> z vrha zaslona</w:t>
      </w:r>
      <w:del w:id="272" w:author="Doma" w:date="2016-08-22T21:56:00Z">
        <w:r w:rsidR="009D13D3" w:rsidDel="0011181C">
          <w:delText>,</w:delText>
        </w:r>
      </w:del>
      <w:r w:rsidR="00A40D3B">
        <w:t xml:space="preserve"> odpre</w:t>
      </w:r>
      <w:r w:rsidR="000304A5">
        <w:t>ti zaslon z obvestili in hitrim dostopom</w:t>
      </w:r>
      <w:r w:rsidR="00A40D3B">
        <w:t xml:space="preserve"> do aplikacij imenovanim</w:t>
      </w:r>
      <w:del w:id="273" w:author="Doma" w:date="2016-08-22T21:56:00Z">
        <w:r w:rsidR="00A40D3B" w:rsidDel="0011181C">
          <w:delText>i</w:delText>
        </w:r>
      </w:del>
      <w:r w:rsidR="00A40D3B">
        <w:t xml:space="preserve"> </w:t>
      </w:r>
      <w:proofErr w:type="spellStart"/>
      <w:r w:rsidR="00A40D3B">
        <w:t>Today</w:t>
      </w:r>
      <w:proofErr w:type="spellEnd"/>
      <w:r w:rsidR="00A40D3B">
        <w:t>. Za potrebe naloge</w:t>
      </w:r>
      <w:del w:id="274" w:author="Doma" w:date="2016-08-22T21:56:00Z">
        <w:r w:rsidR="009D13D3" w:rsidDel="0011181C">
          <w:delText>,</w:delText>
        </w:r>
      </w:del>
      <w:r w:rsidR="00A40D3B">
        <w:t xml:space="preserve"> smo razvili preprosto razširitev</w:t>
      </w:r>
      <w:del w:id="275" w:author="Doma" w:date="2016-08-22T21:56:00Z">
        <w:r w:rsidR="00A40D3B" w:rsidDel="0011181C">
          <w:delText>,</w:delText>
        </w:r>
      </w:del>
      <w:r w:rsidR="00A40D3B">
        <w:t xml:space="preserve"> za hiter dostop do stikala za luči ter do temperaturnega senzorja. Gradnja grafičnega uporabniškega vmesnika poteka podobno</w:t>
      </w:r>
      <w:del w:id="276" w:author="Doma" w:date="2016-08-22T21:57:00Z">
        <w:r w:rsidR="00A40D3B" w:rsidDel="0011181C">
          <w:delText>,</w:delText>
        </w:r>
      </w:del>
      <w:r w:rsidR="00A40D3B">
        <w:t xml:space="preserve"> kot pri aplikaciji. </w:t>
      </w:r>
      <w:r w:rsidR="006F3D0C">
        <w:t xml:space="preserve">Predloga </w:t>
      </w:r>
      <w:proofErr w:type="spellStart"/>
      <w:r w:rsidR="006F3D0C">
        <w:t>kontrolerja</w:t>
      </w:r>
      <w:proofErr w:type="spellEnd"/>
      <w:r w:rsidR="006F3D0C">
        <w:t xml:space="preserve"> se razlikuje</w:t>
      </w:r>
      <w:ins w:id="277" w:author="Doma" w:date="2016-08-22T21:57:00Z">
        <w:r w:rsidR="0011181C">
          <w:t xml:space="preserve"> ?npr. / le?</w:t>
        </w:r>
      </w:ins>
      <w:r w:rsidR="006F3D0C">
        <w:t xml:space="preserve"> v metodi </w:t>
      </w:r>
      <w:proofErr w:type="spellStart"/>
      <w:r w:rsidR="006F3D0C" w:rsidRPr="006F3D0C">
        <w:t>widgetPerformUpdateWithCompletionHandler</w:t>
      </w:r>
      <w:proofErr w:type="spellEnd"/>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commentRangeStart w:id="278"/>
      <w:r w:rsidR="006F3D0C">
        <w:t xml:space="preserve">Za naš primer </w:t>
      </w:r>
      <w:commentRangeEnd w:id="278"/>
      <w:r w:rsidR="0011181C">
        <w:rPr>
          <w:rStyle w:val="CommentReference"/>
          <w:szCs w:val="20"/>
        </w:rPr>
        <w:commentReference w:id="278"/>
      </w:r>
      <w:r w:rsidR="006F3D0C">
        <w:t>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eastAsia="sl-SI"/>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32344A30" w:rsidR="00D37D8D" w:rsidRPr="00AF7CE5" w:rsidRDefault="002525B9" w:rsidP="002525B9">
      <w:pPr>
        <w:pStyle w:val="Caption"/>
      </w:pPr>
      <w:bookmarkStart w:id="279" w:name="_Ref459548037"/>
      <w:bookmarkStart w:id="280"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279"/>
      <w:r>
        <w:t>: Zaslonska slika hitrega dostopa</w:t>
      </w:r>
      <w:ins w:id="281" w:author="Doma" w:date="2016-08-22T21:59:00Z">
        <w:r w:rsidR="0011181C">
          <w:t xml:space="preserve"> do razširitve</w:t>
        </w:r>
      </w:ins>
      <w:r>
        <w:t xml:space="preserve"> </w:t>
      </w:r>
      <w:proofErr w:type="spellStart"/>
      <w:r>
        <w:t>Today</w:t>
      </w:r>
      <w:proofErr w:type="spellEnd"/>
      <w:del w:id="282" w:author="Doma" w:date="2016-08-22T21:59:00Z">
        <w:r w:rsidDel="0011181C">
          <w:delText xml:space="preserve"> extension</w:delText>
        </w:r>
      </w:del>
      <w:bookmarkEnd w:id="280"/>
    </w:p>
    <w:p w14:paraId="20DCBD7C" w14:textId="089B7067" w:rsidR="00441166" w:rsidRDefault="00441166" w:rsidP="007C5FEC">
      <w:pPr>
        <w:pStyle w:val="Heading2"/>
      </w:pPr>
      <w:bookmarkStart w:id="283" w:name="_Toc459633497"/>
      <w:bookmarkStart w:id="284" w:name="_Toc459633969"/>
      <w:r>
        <w:t>Konfiguracija</w:t>
      </w:r>
      <w:r w:rsidR="00AF7CE5">
        <w:t xml:space="preserve"> in namestitev</w:t>
      </w:r>
      <w:bookmarkEnd w:id="283"/>
      <w:bookmarkEnd w:id="284"/>
    </w:p>
    <w:p w14:paraId="36E5E56F" w14:textId="7F7CFB1C" w:rsidR="008E6712" w:rsidRDefault="00F513D7" w:rsidP="00F513D7">
      <w:r>
        <w:t>Sistem pametne hiše smo povezali v domače omrežje z LAN povezavo z usmerjevalnikom</w:t>
      </w:r>
      <w:r w:rsidR="0070031D">
        <w:t xml:space="preserve"> </w:t>
      </w:r>
      <w:r w:rsidR="003F3C6F">
        <w:t xml:space="preserve">(ang. </w:t>
      </w:r>
      <w:proofErr w:type="spellStart"/>
      <w:r w:rsidR="003F3C6F">
        <w:t>Router</w:t>
      </w:r>
      <w:proofErr w:type="spellEnd"/>
      <w:r w:rsidR="003F3C6F">
        <w:t xml:space="preserve">) </w:t>
      </w:r>
      <w:proofErr w:type="spellStart"/>
      <w:r w:rsidR="0070031D" w:rsidRPr="0070031D">
        <w:t>hAP</w:t>
      </w:r>
      <w:proofErr w:type="spellEnd"/>
      <w:r w:rsidR="0070031D" w:rsidRPr="0070031D">
        <w:t xml:space="preserve"> </w:t>
      </w:r>
      <w:proofErr w:type="spellStart"/>
      <w:r w:rsidR="0070031D" w:rsidRPr="0070031D">
        <w:t>ac</w:t>
      </w:r>
      <w:proofErr w:type="spellEnd"/>
      <w:r w:rsidR="0070031D">
        <w:t xml:space="preserve"> proizvajalca </w:t>
      </w:r>
      <w:proofErr w:type="spellStart"/>
      <w:r w:rsidR="0070031D">
        <w:t>Mikrotik</w:t>
      </w:r>
      <w:proofErr w:type="spellEnd"/>
      <w:r w:rsidR="002525B9">
        <w:t xml:space="preserve"> (</w:t>
      </w:r>
      <w:commentRangeStart w:id="285"/>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commentRangeEnd w:id="285"/>
      <w:r w:rsidR="0011181C">
        <w:rPr>
          <w:rStyle w:val="CommentReference"/>
          <w:szCs w:val="20"/>
        </w:rPr>
        <w:commentReference w:id="285"/>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ins w:id="286" w:author="Doma" w:date="2016-08-22T22:00:00Z">
        <w:r w:rsidR="0011181C">
          <w:t>o</w:t>
        </w:r>
      </w:ins>
      <w:r w:rsidR="002525B9">
        <w:t xml:space="preserve"> spleta. V ta namen smo pripravili tudi </w:t>
      </w:r>
      <w:proofErr w:type="spellStart"/>
      <w:r w:rsidR="002525B9">
        <w:t>poddomeno</w:t>
      </w:r>
      <w:proofErr w:type="spellEnd"/>
      <w:r w:rsidR="002525B9">
        <w:t>, ki kaže na naš zunanji IP naslov.</w:t>
      </w:r>
      <w:r w:rsidR="008E6712">
        <w:t xml:space="preserve"> </w:t>
      </w:r>
      <w:r w:rsidR="009D13D3">
        <w:t>Tako</w:t>
      </w:r>
      <w:r w:rsidR="008E6712">
        <w:t xml:space="preserve"> smo pri ponudniku DNS storitev dodali DNS tip zapisa A ter vpisali </w:t>
      </w:r>
      <w:proofErr w:type="spellStart"/>
      <w:r w:rsidR="008E6712">
        <w:t>zunaji</w:t>
      </w:r>
      <w:proofErr w:type="spellEnd"/>
      <w:r w:rsidR="008E6712">
        <w:t xml:space="preserve"> IP naslov in ime željene </w:t>
      </w:r>
      <w:proofErr w:type="spellStart"/>
      <w:r w:rsidR="008E6712">
        <w:t>poddomene</w:t>
      </w:r>
      <w:proofErr w:type="spellEnd"/>
      <w:r w:rsidR="008E6712">
        <w:t>.</w:t>
      </w:r>
    </w:p>
    <w:p w14:paraId="03AC227A" w14:textId="77777777" w:rsidR="008E6712" w:rsidRDefault="008E6712" w:rsidP="008E6712"/>
    <w:p w14:paraId="339FC5D9" w14:textId="5A869CA4" w:rsidR="00250230" w:rsidRDefault="007E7A80" w:rsidP="008E6712">
      <w:r>
        <w:t>Na mikroračunalniku smo pustili privzeto konfiguracijo dinamičnega pridobivanja IP naslova</w:t>
      </w:r>
      <w:ins w:id="287" w:author="Doma" w:date="2016-08-22T22:00:00Z">
        <w:r w:rsidR="0011181C">
          <w:t xml:space="preserve"> in</w:t>
        </w:r>
      </w:ins>
      <w:del w:id="288" w:author="Doma" w:date="2016-08-22T22:00:00Z">
        <w:r w:rsidDel="0011181C">
          <w:delText>,</w:delText>
        </w:r>
      </w:del>
      <w:r>
        <w:t xml:space="preserve"> na </w:t>
      </w:r>
      <w:r w:rsidR="003F3C6F">
        <w:t>usmerjevalniku</w:t>
      </w:r>
      <w:r>
        <w:t xml:space="preserve"> </w:t>
      </w:r>
      <w:del w:id="289" w:author="Doma" w:date="2016-08-22T22:01:00Z">
        <w:r w:rsidDel="0011181C">
          <w:delText xml:space="preserve">smo </w:delText>
        </w:r>
      </w:del>
      <w:r>
        <w:t>rezervirali IP 192.168.88.254 za MAC naslov vmesnika</w:t>
      </w:r>
      <w:r w:rsidR="003F3C6F">
        <w:t xml:space="preserve"> mikroračunalnika</w:t>
      </w:r>
      <w:r>
        <w:t xml:space="preserve">. </w:t>
      </w:r>
      <w:r w:rsidR="003F3C6F">
        <w:t xml:space="preserve">Nastaviti smo morali tudi </w:t>
      </w:r>
      <w:proofErr w:type="spellStart"/>
      <w:r w:rsidR="00502FBC">
        <w:t>mapiranje</w:t>
      </w:r>
      <w:proofErr w:type="spellEnd"/>
      <w:r w:rsidR="00502FBC">
        <w:t xml:space="preserve"> vrat </w:t>
      </w:r>
      <w:r w:rsidR="000472E9">
        <w:t>443</w:t>
      </w:r>
      <w:del w:id="290" w:author="Doma" w:date="2016-08-22T22:01:00Z">
        <w:r w:rsidR="00502FBC" w:rsidDel="0011181C">
          <w:delText>,</w:delText>
        </w:r>
      </w:del>
      <w:r w:rsidR="00502FBC">
        <w:t xml:space="preserve"> za zunanji dostop do HTTP</w:t>
      </w:r>
      <w:r w:rsidR="000472E9">
        <w:t>S</w:t>
      </w:r>
      <w:r w:rsidR="00502FBC">
        <w:t xml:space="preserve"> strežnika. To smo</w:t>
      </w:r>
      <w:r w:rsidR="009D13D3">
        <w:t xml:space="preserve"> dosegli</w:t>
      </w:r>
      <w:r w:rsidR="00502FBC">
        <w:t xml:space="preserve"> z naslednjim ukazom</w:t>
      </w:r>
      <w:ins w:id="291" w:author="Doma" w:date="2016-08-22T22:01:00Z">
        <w:r w:rsidR="0011181C">
          <w:t>,</w:t>
        </w:r>
      </w:ins>
      <w:r w:rsidR="00502FBC">
        <w:t xml:space="preserve"> </w:t>
      </w:r>
      <w:del w:id="292" w:author="Doma" w:date="2016-08-22T22:01:00Z">
        <w:r w:rsidR="00502FBC" w:rsidDel="0011181C">
          <w:delText>vnesen</w:delText>
        </w:r>
        <w:r w:rsidR="00614B51" w:rsidDel="0011181C">
          <w:delText>em</w:delText>
        </w:r>
        <w:r w:rsidR="00502FBC" w:rsidDel="0011181C">
          <w:delText xml:space="preserve"> </w:delText>
        </w:r>
      </w:del>
      <w:ins w:id="293" w:author="Doma" w:date="2016-08-22T22:01:00Z">
        <w:r w:rsidR="0011181C">
          <w:t>vnesen</w:t>
        </w:r>
        <w:r w:rsidR="0011181C">
          <w:t>i</w:t>
        </w:r>
        <w:r w:rsidR="0011181C">
          <w:t xml:space="preserve">m </w:t>
        </w:r>
      </w:ins>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proofErr w:type="spellStart"/>
      <w:r w:rsidR="00502FBC" w:rsidRPr="00250230">
        <w:t>ip</w:t>
      </w:r>
      <w:proofErr w:type="spellEnd"/>
      <w:r w:rsidR="00502FBC" w:rsidRPr="00250230">
        <w:t xml:space="preserve"> </w:t>
      </w:r>
      <w:proofErr w:type="spellStart"/>
      <w:r w:rsidR="00502FBC" w:rsidRPr="00250230">
        <w:t>firewall</w:t>
      </w:r>
      <w:proofErr w:type="spellEnd"/>
      <w:r w:rsidR="00502FBC" w:rsidRPr="00250230">
        <w:t xml:space="preserve"> </w:t>
      </w:r>
      <w:proofErr w:type="spellStart"/>
      <w:r w:rsidR="00502FBC" w:rsidRPr="00250230">
        <w:t>nat</w:t>
      </w:r>
      <w:proofErr w:type="spellEnd"/>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proofErr w:type="spellStart"/>
      <w:r w:rsidRPr="00250230">
        <w:t>add</w:t>
      </w:r>
      <w:proofErr w:type="spellEnd"/>
      <w:r w:rsidRPr="00250230">
        <w:t xml:space="preserve"> </w:t>
      </w:r>
      <w:proofErr w:type="spellStart"/>
      <w:r w:rsidRPr="00250230">
        <w:t>action</w:t>
      </w:r>
      <w:proofErr w:type="spellEnd"/>
      <w:r w:rsidRPr="00250230">
        <w:t>=</w:t>
      </w:r>
      <w:proofErr w:type="spellStart"/>
      <w:r w:rsidRPr="00250230">
        <w:t>dst-nat</w:t>
      </w:r>
      <w:proofErr w:type="spellEnd"/>
      <w:r w:rsidRPr="00250230">
        <w:t xml:space="preserve"> </w:t>
      </w:r>
      <w:proofErr w:type="spellStart"/>
      <w:r w:rsidRPr="00250230">
        <w:t>chain</w:t>
      </w:r>
      <w:proofErr w:type="spellEnd"/>
      <w:r w:rsidRPr="00250230">
        <w:t>=</w:t>
      </w:r>
      <w:proofErr w:type="spellStart"/>
      <w:r w:rsidRPr="00250230">
        <w:t>dstnat</w:t>
      </w:r>
      <w:proofErr w:type="spellEnd"/>
      <w:r w:rsidRPr="00250230">
        <w:t xml:space="preserve"> </w:t>
      </w:r>
      <w:proofErr w:type="spellStart"/>
      <w:r w:rsidRPr="00250230">
        <w:t>disabled</w:t>
      </w:r>
      <w:proofErr w:type="spellEnd"/>
      <w:r w:rsidRPr="00250230">
        <w:t xml:space="preserve">=no </w:t>
      </w:r>
      <w:proofErr w:type="spellStart"/>
      <w:r w:rsidRPr="00250230">
        <w:t>dst</w:t>
      </w:r>
      <w:proofErr w:type="spellEnd"/>
      <w:r w:rsidRPr="00250230">
        <w:t>-port=</w:t>
      </w:r>
      <w:r w:rsidR="000472E9" w:rsidRPr="00250230">
        <w:t>443</w:t>
      </w:r>
      <w:r w:rsidRPr="00250230">
        <w:t xml:space="preserve"> </w:t>
      </w:r>
      <w:r w:rsidR="00833172" w:rsidRPr="00250230">
        <w:t>in-</w:t>
      </w:r>
      <w:proofErr w:type="spellStart"/>
      <w:r w:rsidRPr="00250230">
        <w:t>interface</w:t>
      </w:r>
      <w:proofErr w:type="spellEnd"/>
      <w:r w:rsidRPr="00250230">
        <w:t xml:space="preserv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proofErr w:type="spellStart"/>
      <w:r w:rsidRPr="00250230">
        <w:t>protocol</w:t>
      </w:r>
      <w:proofErr w:type="spellEnd"/>
      <w:r w:rsidRPr="00250230">
        <w:t>=</w:t>
      </w:r>
      <w:proofErr w:type="spellStart"/>
      <w:r w:rsidRPr="00250230">
        <w:t>tcp</w:t>
      </w:r>
      <w:proofErr w:type="spellEnd"/>
      <w:r w:rsidRPr="00250230">
        <w:t xml:space="preserve"> to-</w:t>
      </w:r>
      <w:proofErr w:type="spellStart"/>
      <w:r w:rsidRPr="00250230">
        <w:t>addresses</w:t>
      </w:r>
      <w:proofErr w:type="spellEnd"/>
      <w:r w:rsidRPr="00250230">
        <w:t>=192.168.88.254 to-</w:t>
      </w:r>
      <w:proofErr w:type="spellStart"/>
      <w:r w:rsidRPr="00250230">
        <w:t>ports</w:t>
      </w:r>
      <w:proofErr w:type="spellEnd"/>
      <w:r w:rsidRPr="00250230">
        <w:t>=</w:t>
      </w:r>
      <w:r w:rsidR="000472E9" w:rsidRPr="00250230">
        <w:t>443</w:t>
      </w:r>
    </w:p>
    <w:p w14:paraId="396603E3" w14:textId="77777777" w:rsidR="00250230" w:rsidRDefault="00250230" w:rsidP="00250230"/>
    <w:p w14:paraId="7CEC9570" w14:textId="1131C4B8" w:rsidR="00D9320A" w:rsidRDefault="00D9320A" w:rsidP="00250230">
      <w:r>
        <w:t>Za loka</w:t>
      </w:r>
      <w:r w:rsidR="009D13D3">
        <w:t>lni</w:t>
      </w:r>
      <w:r>
        <w:t xml:space="preserve"> dostop smo dodali statičen DNS vnos za enako </w:t>
      </w:r>
      <w:proofErr w:type="spellStart"/>
      <w:r>
        <w:t>poddomeno</w:t>
      </w:r>
      <w:proofErr w:type="spellEnd"/>
      <w:r>
        <w:t>, kot smo jo ustvarili prej</w:t>
      </w:r>
      <w:ins w:id="294" w:author="Doma" w:date="2016-08-22T22:02:00Z">
        <w:r w:rsidR="0011181C">
          <w:t>,</w:t>
        </w:r>
      </w:ins>
      <w:r>
        <w:t xml:space="preserve"> in jo nastavili na IP naslov mikroračunalnika. Na ta način tudi ob izpadu povezave s spletom sistem deluje</w:t>
      </w:r>
      <w:ins w:id="295" w:author="Doma" w:date="2016-08-22T22:02:00Z">
        <w:r w:rsidR="0011181C">
          <w:t>.</w:t>
        </w:r>
      </w:ins>
      <w:del w:id="296" w:author="Doma" w:date="2016-08-22T22:02:00Z">
        <w:r w:rsidDel="0011181C">
          <w:delText>,</w:delText>
        </w:r>
      </w:del>
      <w:r>
        <w:t xml:space="preserve"> </w:t>
      </w:r>
      <w:del w:id="297" w:author="Doma" w:date="2016-08-22T22:02:00Z">
        <w:r w:rsidDel="0011181C">
          <w:delText>z</w:delText>
        </w:r>
      </w:del>
      <w:ins w:id="298" w:author="Doma" w:date="2016-08-22T22:02:00Z">
        <w:r w:rsidR="0011181C">
          <w:t>Z</w:t>
        </w:r>
      </w:ins>
      <w:r>
        <w:t xml:space="preserve">aradi manj vmesnih prehodov je povezava </w:t>
      </w:r>
      <w:r w:rsidR="00C01FB4">
        <w:t>lokalno</w:t>
      </w:r>
      <w:r>
        <w:t xml:space="preserve"> </w:t>
      </w:r>
      <w:proofErr w:type="spellStart"/>
      <w:r>
        <w:t>odzivnejša</w:t>
      </w:r>
      <w:proofErr w:type="spellEnd"/>
      <w:r>
        <w:t xml:space="preserve">. </w:t>
      </w:r>
    </w:p>
    <w:p w14:paraId="6019C201" w14:textId="77777777" w:rsidR="003366EA" w:rsidRDefault="002525B9" w:rsidP="003366EA">
      <w:pPr>
        <w:keepNext/>
        <w:jc w:val="center"/>
      </w:pPr>
      <w:r>
        <w:rPr>
          <w:noProof/>
          <w:lang w:eastAsia="sl-SI"/>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299" w:name="_Ref459548058"/>
      <w:bookmarkStart w:id="300"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299"/>
      <w:r>
        <w:t xml:space="preserve">: Usmerjevalnik </w:t>
      </w:r>
      <w:proofErr w:type="spellStart"/>
      <w:r>
        <w:t>Mikrotik</w:t>
      </w:r>
      <w:proofErr w:type="spellEnd"/>
      <w:r>
        <w:t xml:space="preserve"> </w:t>
      </w:r>
      <w:proofErr w:type="spellStart"/>
      <w:r>
        <w:t>hAP</w:t>
      </w:r>
      <w:proofErr w:type="spellEnd"/>
      <w:r>
        <w:t xml:space="preserve"> </w:t>
      </w:r>
      <w:proofErr w:type="spellStart"/>
      <w:r>
        <w:t>ac</w:t>
      </w:r>
      <w:proofErr w:type="spellEnd"/>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300"/>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301" w:name="_Toc459633498"/>
      <w:bookmarkStart w:id="302" w:name="_Toc459633970"/>
      <w:r>
        <w:lastRenderedPageBreak/>
        <w:t>Sklep</w:t>
      </w:r>
      <w:bookmarkStart w:id="303" w:name="_Toc459561473"/>
      <w:bookmarkEnd w:id="301"/>
      <w:bookmarkEnd w:id="302"/>
    </w:p>
    <w:p w14:paraId="64AC28F3" w14:textId="1E74C0FD" w:rsidR="007C5FEC" w:rsidRDefault="007C5FEC" w:rsidP="007A71D9">
      <w:proofErr w:type="spellStart"/>
      <w:r>
        <w:t>IoT</w:t>
      </w:r>
      <w:proofErr w:type="spellEnd"/>
      <w:r>
        <w:t xml:space="preserve"> se še vedno srečuje z </w:t>
      </w:r>
      <w:r w:rsidR="009D13D3">
        <w:t>veliko izzivi</w:t>
      </w:r>
      <w:r>
        <w:t xml:space="preserve">. Največji je, da se </w:t>
      </w:r>
      <w:del w:id="304" w:author="Doma" w:date="2016-08-22T22:02:00Z">
        <w:r w:rsidDel="0011181C">
          <w:delText xml:space="preserve">ljudje </w:delText>
        </w:r>
      </w:del>
      <w:ins w:id="305" w:author="Doma" w:date="2016-08-22T22:02:00Z">
        <w:r w:rsidR="0011181C">
          <w:t>večina</w:t>
        </w:r>
      </w:ins>
      <w:ins w:id="306" w:author="Doma" w:date="2016-08-22T22:03:00Z">
        <w:r w:rsidR="0011181C">
          <w:t xml:space="preserve"> ljudi</w:t>
        </w:r>
      </w:ins>
      <w:ins w:id="307" w:author="Doma" w:date="2016-08-22T22:02:00Z">
        <w:r w:rsidR="0011181C">
          <w:t xml:space="preserve"> </w:t>
        </w:r>
      </w:ins>
      <w:r w:rsidR="009D13D3">
        <w:t xml:space="preserve">še </w:t>
      </w:r>
      <w:r>
        <w:t>ne zaveda</w:t>
      </w:r>
      <w:del w:id="308" w:author="Doma" w:date="2016-08-22T22:03:00Z">
        <w:r w:rsidDel="0011181C">
          <w:delText>jo</w:delText>
        </w:r>
      </w:del>
      <w:r>
        <w:t xml:space="preserve"> vseh</w:t>
      </w:r>
      <w:r w:rsidR="009D13D3">
        <w:t xml:space="preserve"> pozitivnih</w:t>
      </w:r>
      <w:r>
        <w:t xml:space="preserve"> lastnosti in primerov uporabe. Ljudje se zaradi filmov celo bojijo bese</w:t>
      </w:r>
      <w:r w:rsidR="009D13D3">
        <w:t xml:space="preserve">dnih zvez </w:t>
      </w:r>
      <w:r>
        <w:t xml:space="preserve"> kot </w:t>
      </w:r>
      <w:ins w:id="309" w:author="Doma" w:date="2016-08-22T22:03:00Z">
        <w:r w:rsidR="0011181C">
          <w:t xml:space="preserve">je </w:t>
        </w:r>
      </w:ins>
      <w:del w:id="310" w:author="Doma" w:date="2016-08-22T22:03:00Z">
        <w:r w:rsidR="009D13D3" w:rsidDel="0011181C">
          <w:delText>npr</w:delText>
        </w:r>
        <w:r w:rsidR="00FC5C6A" w:rsidDel="0011181C">
          <w:delText>.</w:delText>
        </w:r>
        <w:r w:rsidR="009D13D3" w:rsidDel="0011181C">
          <w:delText xml:space="preserve"> </w:delText>
        </w:r>
      </w:del>
      <w:r>
        <w:t xml:space="preserve">umetna inteligenca. </w:t>
      </w:r>
      <w:r w:rsidR="009D13D3">
        <w:t>Delno je</w:t>
      </w:r>
      <w:r>
        <w:t xml:space="preserve"> </w:t>
      </w:r>
      <w:r w:rsidR="00701183">
        <w:t>skrb</w:t>
      </w:r>
      <w:r w:rsidR="009D13D3">
        <w:t xml:space="preserve"> upravičen</w:t>
      </w:r>
      <w:r w:rsidR="00FC5C6A">
        <w:t>a</w:t>
      </w:r>
      <w:r>
        <w:t xml:space="preserve">, saj je problem varnosti in zasebnosti pri </w:t>
      </w:r>
      <w:proofErr w:type="spellStart"/>
      <w:r>
        <w:t>IoT</w:t>
      </w:r>
      <w:proofErr w:type="spellEnd"/>
      <w:r>
        <w:t xml:space="preserve"> ključnega pomena</w:t>
      </w:r>
      <w:ins w:id="311" w:author="Doma" w:date="2016-08-22T22:03:00Z">
        <w:r w:rsidR="00987656">
          <w:t xml:space="preserve">. </w:t>
        </w:r>
      </w:ins>
      <w:del w:id="312" w:author="Doma" w:date="2016-08-22T22:03:00Z">
        <w:r w:rsidR="009D13D3" w:rsidDel="00987656">
          <w:delText xml:space="preserve"> saj</w:delText>
        </w:r>
        <w:r w:rsidR="00701183" w:rsidDel="00987656">
          <w:delText xml:space="preserve"> </w:delText>
        </w:r>
      </w:del>
      <w:del w:id="313" w:author="Doma" w:date="2016-08-22T22:04:00Z">
        <w:r w:rsidR="00701183" w:rsidDel="00987656">
          <w:delText>š</w:delText>
        </w:r>
      </w:del>
      <w:ins w:id="314" w:author="Doma" w:date="2016-08-22T22:04:00Z">
        <w:r w:rsidR="00987656">
          <w:t>Š</w:t>
        </w:r>
      </w:ins>
      <w:r>
        <w:t xml:space="preserve">irok nabor naprav vključuje tudi </w:t>
      </w:r>
      <w:r w:rsidR="00701183">
        <w:t xml:space="preserve">zelo pomembne </w:t>
      </w:r>
      <w:r>
        <w:t>naprave, kot so ključavnice, alarmne nap</w:t>
      </w:r>
      <w:r w:rsidR="001E12BC">
        <w:t>rave in medicinske naprave, kot merilec</w:t>
      </w:r>
      <w:r>
        <w:t xml:space="preserve"> srčnega tlaka. </w:t>
      </w:r>
      <w:del w:id="315" w:author="Doma" w:date="2016-08-22T22:04:00Z">
        <w:r w:rsidDel="00987656">
          <w:delText xml:space="preserve">Ti </w:delText>
        </w:r>
      </w:del>
      <w:ins w:id="316" w:author="Doma" w:date="2016-08-22T22:04:00Z">
        <w:r w:rsidR="00987656">
          <w:t>Pridobljeni</w:t>
        </w:r>
        <w:r w:rsidR="00987656">
          <w:t xml:space="preserve"> </w:t>
        </w:r>
      </w:ins>
      <w:r>
        <w:t xml:space="preserve">podatki so lahko relativno preprosto zlorabljeni, zato je zanesljiva kontrola dostopa </w:t>
      </w:r>
      <w:ins w:id="317" w:author="Doma" w:date="2016-08-22T22:04:00Z">
        <w:r w:rsidR="00987656">
          <w:t xml:space="preserve">do njih </w:t>
        </w:r>
      </w:ins>
      <w:r>
        <w:t xml:space="preserve">nujna. </w:t>
      </w:r>
      <w:proofErr w:type="spellStart"/>
      <w:r>
        <w:t>Podatk</w:t>
      </w:r>
      <w:del w:id="318" w:author="Doma" w:date="2016-08-22T22:06:00Z">
        <w:r w:rsidDel="00987656">
          <w:delText>o</w:delText>
        </w:r>
      </w:del>
      <w:ins w:id="319" w:author="Doma" w:date="2016-08-22T22:06:00Z">
        <w:r w:rsidR="00987656">
          <w:t>i</w:t>
        </w:r>
      </w:ins>
      <w:proofErr w:type="spellEnd"/>
      <w:del w:id="320" w:author="Doma" w:date="2016-08-22T22:06:00Z">
        <w:r w:rsidDel="00987656">
          <w:delText>v</w:delText>
        </w:r>
      </w:del>
      <w:r>
        <w:t xml:space="preserve"> </w:t>
      </w:r>
      <w:del w:id="321" w:author="Doma" w:date="2016-08-22T22:06:00Z">
        <w:r w:rsidDel="00987656">
          <w:delText xml:space="preserve">si tipično ne </w:delText>
        </w:r>
        <w:commentRangeStart w:id="322"/>
        <w:r w:rsidDel="00987656">
          <w:delText>lastimo sami</w:delText>
        </w:r>
        <w:commentRangeEnd w:id="322"/>
        <w:r w:rsidR="00987656" w:rsidDel="00987656">
          <w:rPr>
            <w:rStyle w:val="CommentReference"/>
            <w:szCs w:val="20"/>
          </w:rPr>
          <w:commentReference w:id="322"/>
        </w:r>
        <w:r w:rsidDel="00987656">
          <w:delText>, vendar so v t.i.</w:delText>
        </w:r>
      </w:del>
      <w:ins w:id="323" w:author="Doma" w:date="2016-08-22T22:06:00Z">
        <w:r w:rsidR="00987656">
          <w:t>so tipično shranjeni v</w:t>
        </w:r>
      </w:ins>
      <w:r>
        <w:t xml:space="preserve"> oblaku, kjer ne moremo zagotovo vedeti</w:t>
      </w:r>
      <w:ins w:id="324" w:author="Doma" w:date="2016-08-22T22:06:00Z">
        <w:r w:rsidR="00987656">
          <w:t>,</w:t>
        </w:r>
      </w:ins>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w:t>
      </w:r>
      <w:commentRangeStart w:id="325"/>
      <w:r>
        <w:t>elektri</w:t>
      </w:r>
      <w:ins w:id="326" w:author="Doma" w:date="2016-08-22T22:06:00Z">
        <w:r w:rsidR="00987656">
          <w:t>k</w:t>
        </w:r>
      </w:ins>
      <w:del w:id="327" w:author="Doma" w:date="2016-08-22T22:06:00Z">
        <w:r w:rsidR="00701183" w:rsidDel="00987656">
          <w:delText>k</w:delText>
        </w:r>
      </w:del>
      <w:r>
        <w:t>arjev</w:t>
      </w:r>
      <w:commentRangeEnd w:id="325"/>
      <w:r w:rsidR="00987656">
        <w:rPr>
          <w:rStyle w:val="CommentReference"/>
          <w:szCs w:val="20"/>
        </w:rPr>
        <w:commentReference w:id="325"/>
      </w:r>
      <w:r>
        <w:t>)</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7515476A"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ins w:id="328" w:author="Doma" w:date="2016-08-22T22:08:00Z">
        <w:r w:rsidR="00987656">
          <w:t>-</w:t>
        </w:r>
      </w:ins>
      <w:del w:id="329" w:author="Doma" w:date="2016-08-22T22:08:00Z">
        <w:r w:rsidR="001B2322" w:rsidDel="00987656">
          <w:delText xml:space="preserve"> </w:delText>
        </w:r>
      </w:del>
      <w:r w:rsidR="001B2322">
        <w:t>omarico</w:t>
      </w:r>
      <w:del w:id="330" w:author="Doma" w:date="2016-08-22T22:14:00Z">
        <w:r w:rsidR="00084EBA" w:rsidDel="008310B1">
          <w:delText>.</w:delText>
        </w:r>
      </w:del>
      <w:ins w:id="331" w:author="Doma" w:date="2016-08-22T22:14:00Z">
        <w:r w:rsidR="008310B1">
          <w:t xml:space="preserve"> in</w:t>
        </w:r>
      </w:ins>
      <w:r w:rsidR="00084EBA">
        <w:t xml:space="preserve"> </w:t>
      </w:r>
      <w:ins w:id="332" w:author="Doma" w:date="2016-08-22T22:14:00Z">
        <w:r w:rsidR="008310B1">
          <w:t>p</w:t>
        </w:r>
      </w:ins>
      <w:del w:id="333" w:author="Doma" w:date="2016-08-22T22:14:00Z">
        <w:r w:rsidR="00084EBA" w:rsidDel="008310B1">
          <w:delText>P</w:delText>
        </w:r>
      </w:del>
      <w:r w:rsidR="00084EBA">
        <w:t xml:space="preserve">ovezan </w:t>
      </w:r>
      <w:del w:id="334" w:author="Doma" w:date="2016-08-22T22:14:00Z">
        <w:r w:rsidR="00701183" w:rsidDel="008310B1">
          <w:delText>je</w:delText>
        </w:r>
        <w:r w:rsidR="00084EBA" w:rsidDel="008310B1">
          <w:delText xml:space="preserve"> </w:delText>
        </w:r>
      </w:del>
      <w:r w:rsidR="007C279C">
        <w:t>na električno omrežje</w:t>
      </w:r>
      <w:del w:id="335" w:author="Doma" w:date="2016-08-22T22:08:00Z">
        <w:r w:rsidR="007C279C" w:rsidDel="00987656">
          <w:delText>,</w:delText>
        </w:r>
      </w:del>
      <w:r w:rsidR="007C279C">
        <w:t xml:space="preserv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ins w:id="336" w:author="Doma" w:date="2016-08-22T22:08:00Z">
        <w:r w:rsidR="00987656">
          <w:t>-</w:t>
        </w:r>
      </w:ins>
      <w:del w:id="337" w:author="Doma" w:date="2016-08-22T22:08:00Z">
        <w:r w:rsidR="00084EBA" w:rsidDel="00987656">
          <w:delText xml:space="preserve"> </w:delText>
        </w:r>
      </w:del>
      <w:r w:rsidR="00084EBA">
        <w:t>ta bi ob prvi uporabi samodejno zaznala vse priključene pametne naprave in zahtevala kreiranje uporabniških računov. Administrator bi dodeljeval pravice posameznim uporabnikom za dostop do naprav.</w:t>
      </w:r>
      <w:ins w:id="338" w:author="Doma" w:date="2016-08-22T22:09:00Z">
        <w:r w:rsidR="00987656">
          <w:t xml:space="preserve"> </w:t>
        </w:r>
      </w:ins>
      <w:del w:id="339" w:author="Doma" w:date="2016-08-22T22:09:00Z">
        <w:r w:rsidR="00084EBA" w:rsidDel="00987656">
          <w:delText xml:space="preserve"> </w:delText>
        </w:r>
      </w:del>
      <w:r w:rsidR="00084EBA">
        <w:t xml:space="preserve">Možnosti uporabe </w:t>
      </w:r>
      <w:del w:id="340" w:author="Doma" w:date="2016-08-22T22:09:00Z">
        <w:r w:rsidR="00084EBA" w:rsidDel="00987656">
          <w:delText>te tehnologije</w:delText>
        </w:r>
      </w:del>
      <w:ins w:id="341" w:author="Doma" w:date="2016-08-22T22:09:00Z">
        <w:r w:rsidR="00987656">
          <w:t>pa</w:t>
        </w:r>
      </w:ins>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w:t>
      </w:r>
      <w:bookmarkStart w:id="342" w:name="_GoBack"/>
      <w:bookmarkEnd w:id="342"/>
      <w:r w:rsidR="00141D21">
        <w:t>e</w:t>
      </w:r>
      <w:r w:rsidR="00701183">
        <w:t>,</w:t>
      </w:r>
      <w:r w:rsidR="00141D21">
        <w:t xml:space="preserve"> vendar veliko dodatnih funkcionalnosti. Naprave bi lahko namestila </w:t>
      </w:r>
      <w:ins w:id="343" w:author="Doma" w:date="2016-08-22T22:10:00Z">
        <w:r w:rsidR="00987656">
          <w:t xml:space="preserve">tudi </w:t>
        </w:r>
      </w:ins>
      <w:r w:rsidR="00141D21">
        <w:t>oseba, ki</w:t>
      </w:r>
      <w:r w:rsidR="00701183">
        <w:t xml:space="preserve"> </w:t>
      </w:r>
      <w:ins w:id="344" w:author="Doma" w:date="2016-08-22T22:10:00Z">
        <w:r w:rsidR="00987656">
          <w:t xml:space="preserve">ne pozna </w:t>
        </w:r>
      </w:ins>
      <w:r w:rsidR="00701183">
        <w:t>podrobno</w:t>
      </w:r>
      <w:r w:rsidR="00141D21">
        <w:t xml:space="preserve"> </w:t>
      </w:r>
      <w:del w:id="345" w:author="Doma" w:date="2016-08-22T22:10:00Z">
        <w:r w:rsidR="00141D21" w:rsidDel="00987656">
          <w:delText xml:space="preserve">ne pozna </w:delText>
        </w:r>
      </w:del>
      <w:r w:rsidR="00141D21">
        <w:t xml:space="preserve">omenjenega sistema. </w:t>
      </w:r>
      <w:del w:id="346" w:author="Doma" w:date="2016-08-22T22:10:00Z">
        <w:r w:rsidR="00D74EE2" w:rsidDel="00987656">
          <w:delText xml:space="preserve">Sistem </w:delText>
        </w:r>
      </w:del>
      <w:ins w:id="347" w:author="Doma" w:date="2016-08-22T22:10:00Z">
        <w:r w:rsidR="00987656">
          <w:t xml:space="preserve">Poskrbeli bi, da </w:t>
        </w:r>
      </w:ins>
      <w:r w:rsidR="00D74EE2">
        <w:t>bi bil</w:t>
      </w:r>
      <w:ins w:id="348" w:author="Doma" w:date="2016-08-22T22:11:00Z">
        <w:r w:rsidR="00987656">
          <w:t xml:space="preserve"> sistem</w:t>
        </w:r>
      </w:ins>
      <w:r w:rsidR="00D74EE2">
        <w:t xml:space="preserve">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eastAsia="sl-SI"/>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349"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303"/>
      <w:bookmarkEnd w:id="349"/>
    </w:p>
    <w:p w14:paraId="24D25055" w14:textId="77777777" w:rsidR="00071BD3" w:rsidRDefault="00071BD3" w:rsidP="007A71D9"/>
    <w:p w14:paraId="104BE1AC" w14:textId="77777777" w:rsidR="00987656" w:rsidRDefault="00A44CFD" w:rsidP="001040A4">
      <w:pPr>
        <w:rPr>
          <w:ins w:id="350" w:author="Doma" w:date="2016-08-22T22:11:00Z"/>
        </w:rPr>
      </w:pPr>
      <w:del w:id="351" w:author="Doma" w:date="2016-08-22T22:11:00Z">
        <w:r w:rsidDel="00987656">
          <w:delText xml:space="preserve">Če povzamemo, </w:delText>
        </w:r>
      </w:del>
    </w:p>
    <w:p w14:paraId="415EB9CB" w14:textId="08F17921" w:rsidR="00441166" w:rsidRPr="00441166" w:rsidRDefault="00987656" w:rsidP="001040A4">
      <w:ins w:id="352" w:author="Doma" w:date="2016-08-22T22:11:00Z">
        <w:r>
          <w:t xml:space="preserve">Menimo, da bo </w:t>
        </w:r>
      </w:ins>
      <w:proofErr w:type="spellStart"/>
      <w:r w:rsidR="00A44CFD">
        <w:t>IoT</w:t>
      </w:r>
      <w:proofErr w:type="spellEnd"/>
      <w:r w:rsidR="00A44CFD">
        <w:t xml:space="preserve"> </w:t>
      </w:r>
      <w:del w:id="353" w:author="Doma" w:date="2016-08-22T22:12:00Z">
        <w:r w:rsidR="00A44CFD" w:rsidDel="00987656">
          <w:delText xml:space="preserve">bo </w:delText>
        </w:r>
      </w:del>
      <w:r w:rsidR="00A44CFD">
        <w:t xml:space="preserve">v bližnji prihodnosti doživel </w:t>
      </w:r>
      <w:del w:id="354" w:author="Doma" w:date="2016-08-22T22:11:00Z">
        <w:r w:rsidR="00A44CFD" w:rsidDel="00987656">
          <w:delText xml:space="preserve">eksponentno </w:delText>
        </w:r>
      </w:del>
      <w:ins w:id="355" w:author="Doma" w:date="2016-08-22T22:11:00Z">
        <w:r>
          <w:t>veliko</w:t>
        </w:r>
        <w:r>
          <w:t xml:space="preserve"> </w:t>
        </w:r>
      </w:ins>
      <w:r w:rsidR="00A44CFD">
        <w:t>rast. To razvijalcem ponuja veliko priložnost</w:t>
      </w:r>
      <w:r w:rsidR="0069512F">
        <w:t>i za ra</w:t>
      </w:r>
      <w:r w:rsidR="009A608D">
        <w:t>zvoj novih naprav in storitev, u</w:t>
      </w:r>
      <w:r w:rsidR="00A44CFD">
        <w:t xml:space="preserve">porabnikom </w:t>
      </w:r>
      <w:del w:id="356" w:author="Doma" w:date="2016-08-22T22:12:00Z">
        <w:r w:rsidR="0069512F" w:rsidDel="00987656">
          <w:delText xml:space="preserve">bo </w:delText>
        </w:r>
      </w:del>
      <w:ins w:id="357" w:author="Doma" w:date="2016-08-22T22:12:00Z">
        <w:r>
          <w:t>pa ponuja</w:t>
        </w:r>
        <w:r>
          <w:t xml:space="preserve"> </w:t>
        </w:r>
      </w:ins>
      <w:del w:id="358" w:author="Doma" w:date="2016-08-22T22:12:00Z">
        <w:r w:rsidR="0069512F" w:rsidDel="00987656">
          <w:delText xml:space="preserve">izboljšalo </w:delText>
        </w:r>
      </w:del>
      <w:ins w:id="359" w:author="Doma" w:date="2016-08-22T22:12:00Z">
        <w:r>
          <w:t>izboljša</w:t>
        </w:r>
        <w:r>
          <w:t>n</w:t>
        </w:r>
        <w:r>
          <w:t xml:space="preserve">o </w:t>
        </w:r>
      </w:ins>
      <w:r w:rsidR="0069512F">
        <w:t>kvaliteto življenja</w:t>
      </w:r>
      <w:del w:id="360" w:author="Doma" w:date="2016-08-22T22:12:00Z">
        <w:r w:rsidR="0069512F" w:rsidDel="00987656">
          <w:delText xml:space="preserve">, </w:delText>
        </w:r>
      </w:del>
      <w:ins w:id="361" w:author="Doma" w:date="2016-08-22T22:12:00Z">
        <w:r>
          <w:t>.</w:t>
        </w:r>
        <w:r>
          <w:t xml:space="preserve"> </w:t>
        </w:r>
      </w:ins>
      <w:del w:id="362" w:author="Doma" w:date="2016-08-22T22:12:00Z">
        <w:r w:rsidR="0069512F" w:rsidDel="00987656">
          <w:delText>doprineslo pa bo tudi k manjši</w:delText>
        </w:r>
      </w:del>
      <w:del w:id="363" w:author="Doma" w:date="2016-08-22T22:13:00Z">
        <w:r w:rsidR="0069512F" w:rsidDel="00987656">
          <w:delText xml:space="preserve"> porabi </w:delText>
        </w:r>
        <w:r w:rsidR="00A96A4B" w:rsidDel="00987656">
          <w:delText xml:space="preserve">obnovljivih in neobnovljivih </w:delText>
        </w:r>
        <w:r w:rsidR="0069512F" w:rsidDel="00987656">
          <w:delText>virov.</w:delText>
        </w:r>
      </w:del>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2"/>
      <w:footerReference w:type="default" r:id="rId43"/>
      <w:type w:val="continuous"/>
      <w:pgSz w:w="11901" w:h="16834" w:code="9"/>
      <w:pgMar w:top="1701" w:right="1418" w:bottom="1701" w:left="1701" w:header="851" w:footer="709" w:gutter="0"/>
      <w:pgNumType w:start="1"/>
      <w:cols w:space="708"/>
      <w:docGrid w:linePitch="299"/>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7" w:author="Doma" w:date="2016-08-22T20:23:00Z" w:initials="D">
    <w:p w14:paraId="5C7EDE09" w14:textId="7B0AE244" w:rsidR="00ED7D42" w:rsidRDefault="00ED7D42">
      <w:pPr>
        <w:pStyle w:val="CommentText"/>
      </w:pPr>
      <w:r>
        <w:rPr>
          <w:rStyle w:val="CommentReference"/>
        </w:rPr>
        <w:annotationRef/>
      </w:r>
      <w:r>
        <w:t>Šifriranjem?</w:t>
      </w:r>
    </w:p>
  </w:comment>
  <w:comment w:id="61" w:author="Doma" w:date="2016-08-22T20:25:00Z" w:initials="D">
    <w:p w14:paraId="24278ECB" w14:textId="28BDD5D3" w:rsidR="00ED7D42" w:rsidRDefault="00ED7D42">
      <w:pPr>
        <w:pStyle w:val="CommentText"/>
      </w:pPr>
      <w:r>
        <w:rPr>
          <w:rStyle w:val="CommentReference"/>
        </w:rPr>
        <w:annotationRef/>
      </w:r>
      <w:r>
        <w:t>Šifriranjem?</w:t>
      </w:r>
    </w:p>
  </w:comment>
  <w:comment w:id="66" w:author="Doma" w:date="2016-08-22T20:26:00Z" w:initials="D">
    <w:p w14:paraId="15C0D7FF" w14:textId="3476BD30" w:rsidR="00ED7D42" w:rsidRDefault="00ED7D42">
      <w:pPr>
        <w:pStyle w:val="CommentText"/>
      </w:pPr>
      <w:r>
        <w:rPr>
          <w:rStyle w:val="CommentReference"/>
        </w:rPr>
        <w:annotationRef/>
      </w:r>
      <w:r>
        <w:t>Namestimo?</w:t>
      </w:r>
    </w:p>
  </w:comment>
  <w:comment w:id="87" w:author="Doma" w:date="2016-08-22T20:36:00Z" w:initials="D">
    <w:p w14:paraId="5D947114" w14:textId="74A4A4CD" w:rsidR="005F6A49" w:rsidRDefault="005F6A49">
      <w:pPr>
        <w:pStyle w:val="CommentText"/>
      </w:pPr>
      <w:r>
        <w:rPr>
          <w:rStyle w:val="CommentReference"/>
        </w:rPr>
        <w:annotationRef/>
      </w:r>
      <w:r>
        <w:t>Zakaj ni tu tabele 1?</w:t>
      </w:r>
      <w:r w:rsidR="00BF6516">
        <w:t xml:space="preserve"> Morda je prevelika …</w:t>
      </w:r>
    </w:p>
  </w:comment>
  <w:comment w:id="105" w:author="Doma" w:date="2016-08-22T20:58:00Z" w:initials="D">
    <w:p w14:paraId="02307519" w14:textId="02ADB318" w:rsidR="00BF6516" w:rsidRDefault="00BF6516">
      <w:pPr>
        <w:pStyle w:val="CommentText"/>
      </w:pPr>
      <w:r>
        <w:rPr>
          <w:rStyle w:val="CommentReference"/>
        </w:rPr>
        <w:annotationRef/>
      </w:r>
      <w:r>
        <w:t>»do« je čuden tu notri</w:t>
      </w:r>
    </w:p>
  </w:comment>
  <w:comment w:id="109" w:author="Doma" w:date="2016-08-22T21:01:00Z" w:initials="D">
    <w:p w14:paraId="12D760B8" w14:textId="753229C3" w:rsidR="00BF6516" w:rsidRDefault="00BF6516">
      <w:pPr>
        <w:pStyle w:val="CommentText"/>
      </w:pPr>
      <w:r>
        <w:rPr>
          <w:rStyle w:val="CommentReference"/>
        </w:rPr>
        <w:annotationRef/>
      </w:r>
      <w:r>
        <w:t>Je to prav?</w:t>
      </w:r>
    </w:p>
  </w:comment>
  <w:comment w:id="112" w:author="Doma" w:date="2016-08-22T21:01:00Z" w:initials="D">
    <w:p w14:paraId="20791953" w14:textId="4313CD76" w:rsidR="00BF6516" w:rsidRDefault="00BF6516">
      <w:pPr>
        <w:pStyle w:val="CommentText"/>
      </w:pPr>
      <w:r>
        <w:rPr>
          <w:rStyle w:val="CommentReference"/>
        </w:rPr>
        <w:annotationRef/>
      </w:r>
      <w:r>
        <w:t>Morda bolje »brez garancije«?</w:t>
      </w:r>
    </w:p>
  </w:comment>
  <w:comment w:id="118" w:author="Doma" w:date="2016-08-22T21:03:00Z" w:initials="D">
    <w:p w14:paraId="740CC9C1" w14:textId="0D53DB23" w:rsidR="00BF6516" w:rsidRDefault="00BF6516">
      <w:pPr>
        <w:pStyle w:val="CommentText"/>
      </w:pPr>
      <w:r>
        <w:rPr>
          <w:rStyle w:val="CommentReference"/>
        </w:rPr>
        <w:annotationRef/>
      </w:r>
      <w:r>
        <w:t>Mali v?</w:t>
      </w:r>
    </w:p>
  </w:comment>
  <w:comment w:id="120" w:author="Doma" w:date="2016-08-22T21:04:00Z" w:initials="D">
    <w:p w14:paraId="6B7A134C" w14:textId="3D3E917D" w:rsidR="003A51D7" w:rsidRDefault="003A51D7">
      <w:pPr>
        <w:pStyle w:val="CommentText"/>
      </w:pPr>
      <w:r>
        <w:rPr>
          <w:rStyle w:val="CommentReference"/>
        </w:rPr>
        <w:annotationRef/>
      </w:r>
      <w:r>
        <w:t>Prej si pisal v pretekliku</w:t>
      </w:r>
    </w:p>
  </w:comment>
  <w:comment w:id="132" w:author="Doma" w:date="2016-08-22T21:07:00Z" w:initials="D">
    <w:p w14:paraId="77315D9B" w14:textId="671710A1" w:rsidR="003A51D7" w:rsidRDefault="003A51D7">
      <w:pPr>
        <w:pStyle w:val="CommentText"/>
      </w:pPr>
      <w:r>
        <w:rPr>
          <w:rStyle w:val="CommentReference"/>
        </w:rPr>
        <w:annotationRef/>
      </w:r>
      <w:r>
        <w:t>Med številko in enoto paše nedeljivi presledek</w:t>
      </w:r>
    </w:p>
  </w:comment>
  <w:comment w:id="137" w:author="Doma" w:date="2016-08-22T21:08:00Z" w:initials="D">
    <w:p w14:paraId="7AE5E081" w14:textId="400FF797" w:rsidR="003A51D7" w:rsidRDefault="003A51D7">
      <w:pPr>
        <w:pStyle w:val="CommentText"/>
      </w:pPr>
      <w:r>
        <w:rPr>
          <w:rStyle w:val="CommentReference"/>
        </w:rPr>
        <w:annotationRef/>
      </w:r>
      <w:r>
        <w:t>Napetost 12 V. Med številko in enoto je zmeraj nedeljiv presledek. Volti se pišejo z velikim V. Preglej naprej, tega ne bom zmeraj popravil… (</w:t>
      </w:r>
      <w:proofErr w:type="spellStart"/>
      <w:r>
        <w:t>find</w:t>
      </w:r>
      <w:proofErr w:type="spellEnd"/>
      <w:r>
        <w:t xml:space="preserve"> / </w:t>
      </w:r>
      <w:proofErr w:type="spellStart"/>
      <w:r>
        <w:t>replace</w:t>
      </w:r>
      <w:proofErr w:type="spellEnd"/>
      <w:r>
        <w:t>)</w:t>
      </w:r>
    </w:p>
  </w:comment>
  <w:comment w:id="153" w:author="Doma" w:date="2016-08-22T21:12:00Z" w:initials="D">
    <w:p w14:paraId="6D9681B6" w14:textId="56FD5B33" w:rsidR="003A51D7" w:rsidRDefault="003A51D7">
      <w:pPr>
        <w:pStyle w:val="CommentText"/>
      </w:pPr>
      <w:r>
        <w:rPr>
          <w:rStyle w:val="CommentReference"/>
        </w:rPr>
        <w:annotationRef/>
      </w:r>
      <w:proofErr w:type="spellStart"/>
      <w:r>
        <w:t>Manjkanekaj</w:t>
      </w:r>
      <w:proofErr w:type="spellEnd"/>
      <w:r>
        <w:t xml:space="preserve"> v stilu: Uporabili smo naslednje zaporedje ukazov.</w:t>
      </w:r>
    </w:p>
  </w:comment>
  <w:comment w:id="154" w:author="Doma" w:date="2016-08-22T21:14:00Z" w:initials="D">
    <w:p w14:paraId="08379ADE" w14:textId="4C6BC238" w:rsidR="00F32B9A" w:rsidRDefault="00F32B9A">
      <w:pPr>
        <w:pStyle w:val="CommentText"/>
      </w:pPr>
      <w:r>
        <w:rPr>
          <w:rStyle w:val="CommentReference"/>
        </w:rPr>
        <w:annotationRef/>
      </w:r>
      <w:r>
        <w:t>Čudno se bere (2 x skripta) … morda bi lahko še dodal kako besedo vmes npr. s pomočjo …</w:t>
      </w:r>
    </w:p>
  </w:comment>
  <w:comment w:id="161" w:author="Doma" w:date="2016-08-22T21:19:00Z" w:initials="D">
    <w:p w14:paraId="1B799F30" w14:textId="20E0D342" w:rsidR="00F32B9A" w:rsidRDefault="00F32B9A">
      <w:pPr>
        <w:pStyle w:val="CommentText"/>
      </w:pPr>
      <w:r>
        <w:rPr>
          <w:rStyle w:val="CommentReference"/>
        </w:rPr>
        <w:annotationRef/>
      </w:r>
      <w:r>
        <w:t>Katere? Tu bi lahko bil daljši »uvod« …</w:t>
      </w:r>
    </w:p>
  </w:comment>
  <w:comment w:id="176" w:author="Doma" w:date="2016-08-22T21:23:00Z" w:initials="D">
    <w:p w14:paraId="1D125214" w14:textId="4E0421E0" w:rsidR="00F32B9A" w:rsidRDefault="00F32B9A">
      <w:pPr>
        <w:pStyle w:val="CommentText"/>
      </w:pPr>
      <w:r>
        <w:rPr>
          <w:rStyle w:val="CommentReference"/>
        </w:rPr>
        <w:annotationRef/>
      </w:r>
      <w:r>
        <w:t>To je program?</w:t>
      </w:r>
    </w:p>
  </w:comment>
  <w:comment w:id="185" w:author="Doma" w:date="2016-08-22T21:26:00Z" w:initials="D">
    <w:p w14:paraId="4B9BD1CB" w14:textId="3F07B046" w:rsidR="00A33495" w:rsidRDefault="00A33495">
      <w:pPr>
        <w:pStyle w:val="CommentText"/>
      </w:pPr>
      <w:r>
        <w:rPr>
          <w:rStyle w:val="CommentReference"/>
        </w:rPr>
        <w:annotationRef/>
      </w:r>
      <w:r>
        <w:t>14</w:t>
      </w:r>
    </w:p>
  </w:comment>
  <w:comment w:id="188" w:author="Doma" w:date="2016-08-22T21:27:00Z" w:initials="D">
    <w:p w14:paraId="563A7446" w14:textId="445F1F37" w:rsidR="00A33495" w:rsidRDefault="00A33495">
      <w:pPr>
        <w:pStyle w:val="CommentText"/>
      </w:pPr>
      <w:r>
        <w:rPr>
          <w:rStyle w:val="CommentReference"/>
        </w:rPr>
        <w:annotationRef/>
      </w:r>
      <w:r>
        <w:t>Oklepaj je del imena?</w:t>
      </w:r>
    </w:p>
  </w:comment>
  <w:comment w:id="206" w:author="Doma" w:date="2016-08-22T21:31:00Z" w:initials="D">
    <w:p w14:paraId="4C349293" w14:textId="37EAB32E" w:rsidR="00A33495" w:rsidRDefault="00A33495">
      <w:pPr>
        <w:pStyle w:val="CommentText"/>
      </w:pPr>
      <w:r>
        <w:rPr>
          <w:rStyle w:val="CommentReference"/>
        </w:rPr>
        <w:annotationRef/>
      </w:r>
      <w:r>
        <w:t>Upravitelj?</w:t>
      </w:r>
    </w:p>
  </w:comment>
  <w:comment w:id="219" w:author="Doma" w:date="2016-08-22T21:35:00Z" w:initials="D">
    <w:p w14:paraId="08A562C7" w14:textId="4A2E4E92" w:rsidR="00BB2805" w:rsidRDefault="00BB2805">
      <w:pPr>
        <w:pStyle w:val="CommentText"/>
      </w:pPr>
      <w:r>
        <w:rPr>
          <w:rStyle w:val="CommentReference"/>
        </w:rPr>
        <w:annotationRef/>
      </w:r>
      <w:r>
        <w:t>Zakaj nekatere ukaze / dele kode obarvaš sivo, drugih pa ne?</w:t>
      </w:r>
    </w:p>
  </w:comment>
  <w:comment w:id="230" w:author="Doma" w:date="2016-08-22T21:39:00Z" w:initials="D">
    <w:p w14:paraId="2C59F213" w14:textId="44EF4DE1" w:rsidR="00BB2805" w:rsidRDefault="00BB2805">
      <w:pPr>
        <w:pStyle w:val="CommentText"/>
      </w:pPr>
      <w:r>
        <w:rPr>
          <w:rStyle w:val="CommentReference"/>
        </w:rPr>
        <w:annotationRef/>
      </w:r>
      <w:r>
        <w:t>nastavljanja nekaterih nastavitev</w:t>
      </w:r>
      <w:r>
        <w:t xml:space="preserve"> </w:t>
      </w:r>
      <w:r>
        <w:sym w:font="Wingdings" w:char="F04A"/>
      </w:r>
    </w:p>
  </w:comment>
  <w:comment w:id="231" w:author="Doma" w:date="2016-08-22T21:38:00Z" w:initials="D">
    <w:p w14:paraId="160BA750" w14:textId="20348899" w:rsidR="00BB2805" w:rsidRDefault="00BB2805">
      <w:pPr>
        <w:pStyle w:val="CommentText"/>
      </w:pPr>
      <w:r>
        <w:rPr>
          <w:rStyle w:val="CommentReference"/>
        </w:rPr>
        <w:annotationRef/>
      </w:r>
      <w:r>
        <w:t>14?</w:t>
      </w:r>
    </w:p>
  </w:comment>
  <w:comment w:id="238" w:author="Doma" w:date="2016-08-22T21:44:00Z" w:initials="D">
    <w:p w14:paraId="360A9DAE" w14:textId="77777777" w:rsidR="00674A8C" w:rsidRDefault="00674A8C">
      <w:pPr>
        <w:pStyle w:val="CommentText"/>
      </w:pPr>
      <w:r>
        <w:rPr>
          <w:rStyle w:val="CommentReference"/>
        </w:rPr>
        <w:annotationRef/>
      </w:r>
      <w:r>
        <w:t xml:space="preserve">Pred tem </w:t>
      </w:r>
      <w:proofErr w:type="spellStart"/>
      <w:r>
        <w:t>stvkombi</w:t>
      </w:r>
      <w:proofErr w:type="spellEnd"/>
      <w:r>
        <w:t xml:space="preserve"> povedal namen: Da bi </w:t>
      </w:r>
      <w:proofErr w:type="spellStart"/>
      <w:r>
        <w:t>preiskusili</w:t>
      </w:r>
      <w:proofErr w:type="spellEnd"/>
      <w:r>
        <w:t xml:space="preserve"> … smo.</w:t>
      </w:r>
    </w:p>
    <w:p w14:paraId="233DE953" w14:textId="77777777" w:rsidR="00674A8C" w:rsidRDefault="00674A8C">
      <w:pPr>
        <w:pStyle w:val="CommentText"/>
      </w:pPr>
    </w:p>
    <w:p w14:paraId="237D4B3F" w14:textId="361F9E27" w:rsidR="00674A8C" w:rsidRDefault="00674A8C">
      <w:pPr>
        <w:pStyle w:val="CommentText"/>
      </w:pPr>
      <w:r>
        <w:t>Nato mešaš »smo« in »uporabnik mora«.</w:t>
      </w:r>
    </w:p>
  </w:comment>
  <w:comment w:id="243" w:author="Doma" w:date="2016-08-22T21:46:00Z" w:initials="D">
    <w:p w14:paraId="7603184E" w14:textId="02E10FAA" w:rsidR="00674A8C" w:rsidRDefault="00674A8C">
      <w:pPr>
        <w:pStyle w:val="CommentText"/>
      </w:pPr>
      <w:r>
        <w:rPr>
          <w:rStyle w:val="CommentReference"/>
        </w:rPr>
        <w:annotationRef/>
      </w:r>
      <w:proofErr w:type="spellStart"/>
      <w:r>
        <w:t>Storyboard</w:t>
      </w:r>
      <w:proofErr w:type="spellEnd"/>
      <w:r>
        <w:t>, ki je … / ki ga bomo opisali …</w:t>
      </w:r>
    </w:p>
  </w:comment>
  <w:comment w:id="249" w:author="Doma" w:date="2016-08-22T21:48:00Z" w:initials="D">
    <w:p w14:paraId="5F3E0F0F" w14:textId="7AA8DB6D" w:rsidR="00674A8C" w:rsidRDefault="00674A8C">
      <w:pPr>
        <w:pStyle w:val="CommentText"/>
      </w:pPr>
      <w:r>
        <w:rPr>
          <w:rStyle w:val="CommentReference"/>
        </w:rPr>
        <w:annotationRef/>
      </w:r>
      <w:r>
        <w:t>Slik 16?</w:t>
      </w:r>
    </w:p>
  </w:comment>
  <w:comment w:id="253" w:author="Doma" w:date="2016-08-22T21:49:00Z" w:initials="D">
    <w:p w14:paraId="514B0854" w14:textId="5F650746" w:rsidR="00674A8C" w:rsidRDefault="00674A8C">
      <w:pPr>
        <w:pStyle w:val="CommentText"/>
      </w:pPr>
      <w:r>
        <w:rPr>
          <w:rStyle w:val="CommentReference"/>
        </w:rPr>
        <w:annotationRef/>
      </w:r>
      <w:r>
        <w:t>To sem sicer nekaj spremenil vrstni red besed, a nisem zadovoljen z rezultatom…</w:t>
      </w:r>
    </w:p>
  </w:comment>
  <w:comment w:id="266" w:author="Doma" w:date="2016-08-22T21:55:00Z" w:initials="D">
    <w:p w14:paraId="0D2EDA77" w14:textId="16A8A6B8" w:rsidR="009462A3" w:rsidRDefault="009462A3">
      <w:pPr>
        <w:pStyle w:val="CommentText"/>
      </w:pPr>
      <w:r>
        <w:rPr>
          <w:rStyle w:val="CommentReference"/>
        </w:rPr>
        <w:annotationRef/>
      </w:r>
      <w:r>
        <w:t>Ta poved se čudno bere.</w:t>
      </w:r>
    </w:p>
  </w:comment>
  <w:comment w:id="278" w:author="Doma" w:date="2016-08-22T21:58:00Z" w:initials="D">
    <w:p w14:paraId="63F215D0" w14:textId="433BB4A4" w:rsidR="0011181C" w:rsidRDefault="0011181C">
      <w:pPr>
        <w:pStyle w:val="CommentText"/>
      </w:pPr>
      <w:r>
        <w:rPr>
          <w:rStyle w:val="CommentReference"/>
        </w:rPr>
        <w:annotationRef/>
      </w:r>
      <w:r>
        <w:t xml:space="preserve">Namesto »Za </w:t>
      </w:r>
      <w:proofErr w:type="spellStart"/>
      <w:r>
        <w:t>našprimer</w:t>
      </w:r>
      <w:proofErr w:type="spellEnd"/>
      <w:r>
        <w:t>« bi lahko bilo: V naši aplikaciji ali »Na sliki … vidimo … (je 17 prava številka?)</w:t>
      </w:r>
    </w:p>
  </w:comment>
  <w:comment w:id="285" w:author="Doma" w:date="2016-08-22T22:00:00Z" w:initials="D">
    <w:p w14:paraId="1B0EDE12" w14:textId="350E4515" w:rsidR="0011181C" w:rsidRDefault="0011181C">
      <w:pPr>
        <w:pStyle w:val="CommentText"/>
      </w:pPr>
      <w:r>
        <w:rPr>
          <w:rStyle w:val="CommentReference"/>
        </w:rPr>
        <w:annotationRef/>
      </w:r>
      <w:r>
        <w:t xml:space="preserve">19 </w:t>
      </w:r>
      <w:r>
        <w:sym w:font="Wingdings" w:char="F04A"/>
      </w:r>
    </w:p>
  </w:comment>
  <w:comment w:id="322" w:author="Doma" w:date="2016-08-22T22:05:00Z" w:initials="D">
    <w:p w14:paraId="476B4C9D" w14:textId="626D30CD" w:rsidR="00987656" w:rsidRDefault="00987656">
      <w:pPr>
        <w:pStyle w:val="CommentText"/>
      </w:pPr>
      <w:r>
        <w:rPr>
          <w:rStyle w:val="CommentReference"/>
        </w:rPr>
        <w:annotationRef/>
      </w:r>
      <w:r>
        <w:t>Kdo točno je tu mišljen? Razvijalec? Aplikacija? Meni je ideja jasna, ampak mi ni jasno kdo smo mi</w:t>
      </w:r>
    </w:p>
  </w:comment>
  <w:comment w:id="325" w:author="Doma" w:date="2016-08-22T22:07:00Z" w:initials="D">
    <w:p w14:paraId="001C5E97" w14:textId="23B0B72B" w:rsidR="00987656" w:rsidRDefault="00987656">
      <w:pPr>
        <w:pStyle w:val="CommentText"/>
      </w:pPr>
      <w:r>
        <w:rPr>
          <w:rStyle w:val="CommentReference"/>
        </w:rPr>
        <w:annotationRef/>
      </w:r>
      <w:r>
        <w:t>Elektrikar ali električar?</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C7EDE09" w15:done="0"/>
  <w15:commentEx w15:paraId="24278ECB" w15:done="0"/>
  <w15:commentEx w15:paraId="15C0D7FF" w15:done="0"/>
  <w15:commentEx w15:paraId="5D947114" w15:done="0"/>
  <w15:commentEx w15:paraId="02307519" w15:done="0"/>
  <w15:commentEx w15:paraId="12D760B8" w15:done="0"/>
  <w15:commentEx w15:paraId="20791953" w15:done="0"/>
  <w15:commentEx w15:paraId="740CC9C1" w15:done="0"/>
  <w15:commentEx w15:paraId="6B7A134C" w15:done="0"/>
  <w15:commentEx w15:paraId="77315D9B" w15:done="0"/>
  <w15:commentEx w15:paraId="7AE5E081" w15:done="0"/>
  <w15:commentEx w15:paraId="6D9681B6" w15:done="0"/>
  <w15:commentEx w15:paraId="08379ADE" w15:done="0"/>
  <w15:commentEx w15:paraId="1B799F30" w15:done="0"/>
  <w15:commentEx w15:paraId="1D125214" w15:done="0"/>
  <w15:commentEx w15:paraId="4B9BD1CB" w15:done="0"/>
  <w15:commentEx w15:paraId="563A7446" w15:done="0"/>
  <w15:commentEx w15:paraId="4C349293" w15:done="0"/>
  <w15:commentEx w15:paraId="08A562C7" w15:done="0"/>
  <w15:commentEx w15:paraId="2C59F213" w15:done="0"/>
  <w15:commentEx w15:paraId="160BA750" w15:done="0"/>
  <w15:commentEx w15:paraId="237D4B3F" w15:done="0"/>
  <w15:commentEx w15:paraId="7603184E" w15:done="0"/>
  <w15:commentEx w15:paraId="5F3E0F0F" w15:done="0"/>
  <w15:commentEx w15:paraId="514B0854" w15:done="0"/>
  <w15:commentEx w15:paraId="0D2EDA77" w15:done="0"/>
  <w15:commentEx w15:paraId="63F215D0" w15:done="0"/>
  <w15:commentEx w15:paraId="1B0EDE12" w15:done="0"/>
  <w15:commentEx w15:paraId="476B4C9D" w15:done="0"/>
  <w15:commentEx w15:paraId="001C5E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8D82D7" w14:textId="77777777" w:rsidR="000851BC" w:rsidRDefault="000851BC" w:rsidP="00BE546D">
      <w:r>
        <w:separator/>
      </w:r>
    </w:p>
  </w:endnote>
  <w:endnote w:type="continuationSeparator" w:id="0">
    <w:p w14:paraId="3EB3CA97" w14:textId="77777777" w:rsidR="000851BC" w:rsidRDefault="000851BC"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EE"/>
    <w:family w:val="swiss"/>
    <w:pitch w:val="variable"/>
    <w:sig w:usb0="A00002EF" w:usb1="4000207B" w:usb2="00000000" w:usb3="00000000" w:csb0="0000019F" w:csb1="00000000"/>
  </w:font>
  <w:font w:name="Arial Narrow">
    <w:panose1 w:val="020B0606020202030204"/>
    <w:charset w:val="EE"/>
    <w:family w:val="swiss"/>
    <w:pitch w:val="variable"/>
    <w:sig w:usb0="00000287" w:usb1="00000800" w:usb2="00000000" w:usb3="00000000" w:csb0="0000009F" w:csb1="00000000"/>
  </w:font>
  <w:font w:name="Times">
    <w:panose1 w:val="02020603050405020304"/>
    <w:charset w:val="EE"/>
    <w:family w:val="roman"/>
    <w:pitch w:val="variable"/>
    <w:sig w:usb0="E0002AFF" w:usb1="C0007841" w:usb2="00000009" w:usb3="00000000" w:csb0="000001FF" w:csb1="00000000"/>
  </w:font>
  <w:font w:name="Menlo">
    <w:altName w:val="Arial"/>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3512" w:rsidRDefault="002C351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3512" w:rsidRDefault="002C3512"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3512" w:rsidRDefault="002C3512" w:rsidP="003762D6">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2C3512" w:rsidRDefault="002C351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D7D42">
      <w:rPr>
        <w:rStyle w:val="PageNumber"/>
        <w:noProof/>
      </w:rPr>
      <w:t>viii</w:t>
    </w:r>
    <w:r>
      <w:rPr>
        <w:rStyle w:val="PageNumber"/>
      </w:rPr>
      <w:fldChar w:fldCharType="end"/>
    </w:r>
  </w:p>
  <w:p w14:paraId="4814F867" w14:textId="77777777" w:rsidR="002C3512" w:rsidRDefault="002C3512" w:rsidP="00437D0A">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2C3512" w:rsidRDefault="002C351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A3870">
      <w:rPr>
        <w:rStyle w:val="PageNumber"/>
        <w:noProof/>
      </w:rPr>
      <w:t>1</w:t>
    </w:r>
    <w:r>
      <w:rPr>
        <w:rStyle w:val="PageNumber"/>
      </w:rPr>
      <w:fldChar w:fldCharType="end"/>
    </w:r>
  </w:p>
  <w:p w14:paraId="19AC99C2" w14:textId="6AE36F63" w:rsidR="002C3512" w:rsidRPr="000867F4" w:rsidRDefault="002C3512" w:rsidP="00CD772B">
    <w:pPr>
      <w:pStyle w:val="Footer"/>
      <w:ind w:right="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3512" w:rsidRDefault="002C351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310B1">
      <w:rPr>
        <w:rStyle w:val="PageNumber"/>
        <w:noProof/>
      </w:rPr>
      <w:t>32</w:t>
    </w:r>
    <w:r>
      <w:rPr>
        <w:rStyle w:val="PageNumber"/>
      </w:rPr>
      <w:fldChar w:fldCharType="end"/>
    </w:r>
  </w:p>
  <w:p w14:paraId="7972DA6B" w14:textId="77777777" w:rsidR="002C3512" w:rsidRDefault="002C3512" w:rsidP="003762D6">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0F0101" w14:textId="77777777" w:rsidR="000851BC" w:rsidRDefault="000851BC" w:rsidP="00BE546D">
      <w:r>
        <w:separator/>
      </w:r>
    </w:p>
  </w:footnote>
  <w:footnote w:type="continuationSeparator" w:id="0">
    <w:p w14:paraId="789A4254" w14:textId="77777777" w:rsidR="000851BC" w:rsidRDefault="000851BC" w:rsidP="00BE54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3512" w:rsidRPr="00DA3934" w:rsidRDefault="002C3512" w:rsidP="00DA39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oma">
    <w15:presenceInfo w15:providerId="None" w15:userId="Dom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3D7F"/>
    <w:rsid w:val="000763CE"/>
    <w:rsid w:val="0007705C"/>
    <w:rsid w:val="00081C79"/>
    <w:rsid w:val="00084EBA"/>
    <w:rsid w:val="000851BC"/>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3512"/>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6513"/>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0C5F"/>
    <w:rsid w:val="006611E2"/>
    <w:rsid w:val="00661BBB"/>
    <w:rsid w:val="00666D82"/>
    <w:rsid w:val="00667774"/>
    <w:rsid w:val="00670850"/>
    <w:rsid w:val="006733A6"/>
    <w:rsid w:val="00674A8C"/>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11B71"/>
    <w:rsid w:val="00712AEF"/>
    <w:rsid w:val="00713C60"/>
    <w:rsid w:val="00715BD8"/>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D58"/>
    <w:rsid w:val="00947118"/>
    <w:rsid w:val="009523D2"/>
    <w:rsid w:val="00957B59"/>
    <w:rsid w:val="0096008C"/>
    <w:rsid w:val="00960DE5"/>
    <w:rsid w:val="00962066"/>
    <w:rsid w:val="00963094"/>
    <w:rsid w:val="009643A5"/>
    <w:rsid w:val="00966624"/>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259B"/>
    <w:rsid w:val="00D9320A"/>
    <w:rsid w:val="00D951E2"/>
    <w:rsid w:val="00D95BC4"/>
    <w:rsid w:val="00D96DA2"/>
    <w:rsid w:val="00DA09F1"/>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localhost/Users/nvidrih/Desktop/Diploma/Diploma.docx" TargetMode="External"/><Relationship Id="rId18" Type="http://schemas.openxmlformats.org/officeDocument/2006/relationships/comments" Target="comments.xml"/><Relationship Id="rId26" Type="http://schemas.openxmlformats.org/officeDocument/2006/relationships/image" Target="media/image12.png"/><Relationship Id="rId39" Type="http://schemas.openxmlformats.org/officeDocument/2006/relationships/image" Target="media/image21.png"/><Relationship Id="rId21" Type="http://schemas.openxmlformats.org/officeDocument/2006/relationships/image" Target="media/image7.jpeg"/><Relationship Id="rId34" Type="http://schemas.openxmlformats.org/officeDocument/2006/relationships/image" Target="media/image16.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microsoft.com/office/2007/relationships/hdphoto" Target="media/hdphoto3.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0.emf"/><Relationship Id="rId32" Type="http://schemas.openxmlformats.org/officeDocument/2006/relationships/image" Target="media/image15.png"/><Relationship Id="rId37" Type="http://schemas.openxmlformats.org/officeDocument/2006/relationships/image" Target="media/image19.png"/><Relationship Id="rId40" Type="http://schemas.microsoft.com/office/2007/relationships/hdphoto" Target="media/hdphoto6.wdp"/><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footer" Target="footer1.xml"/><Relationship Id="rId19" Type="http://schemas.microsoft.com/office/2011/relationships/commentsExtended" Target="commentsExtended.xml"/><Relationship Id="rId31" Type="http://schemas.microsoft.com/office/2007/relationships/hdphoto" Target="media/hdphoto4.wdp"/><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emf"/><Relationship Id="rId22" Type="http://schemas.openxmlformats.org/officeDocument/2006/relationships/image" Target="media/image8.jpeg"/><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footer" Target="foot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microsoft.com/office/2007/relationships/hdphoto" Target="media/hdphoto1.wdp"/><Relationship Id="rId25" Type="http://schemas.openxmlformats.org/officeDocument/2006/relationships/image" Target="media/image11.png"/><Relationship Id="rId33" Type="http://schemas.microsoft.com/office/2007/relationships/hdphoto" Target="media/hdphoto5.wdp"/><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2.emf"/></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D9858F23-6A09-4188-8F80-7F59ABF9E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Navodila za izdelavo diplomske naloge FG</Template>
  <TotalTime>206</TotalTime>
  <Pages>43</Pages>
  <Words>13605</Words>
  <Characters>77552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90976</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Doma</cp:lastModifiedBy>
  <cp:revision>11</cp:revision>
  <cp:lastPrinted>2016-04-15T06:22:00Z</cp:lastPrinted>
  <dcterms:created xsi:type="dcterms:W3CDTF">2016-08-22T13:46:00Z</dcterms:created>
  <dcterms:modified xsi:type="dcterms:W3CDTF">2016-08-22T20:15:00Z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